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B78FFB4" w14:textId="77777777" w:rsidR="0041609D" w:rsidRDefault="0041609D">
      <w:pPr>
        <w:tabs>
          <w:tab w:val="left" w:pos="751"/>
        </w:tabs>
        <w:spacing w:after="0" w:line="240" w:lineRule="auto"/>
      </w:pPr>
    </w:p>
    <w:p w14:paraId="4BF67C73" w14:textId="77777777" w:rsidR="0041609D" w:rsidRDefault="0041609D">
      <w:pPr>
        <w:tabs>
          <w:tab w:val="left" w:pos="751"/>
        </w:tabs>
        <w:spacing w:after="0" w:line="240" w:lineRule="auto"/>
      </w:pPr>
    </w:p>
    <w:p w14:paraId="4A111C5F" w14:textId="77777777" w:rsidR="0041609D" w:rsidRDefault="0041609D">
      <w:pPr>
        <w:tabs>
          <w:tab w:val="left" w:pos="751"/>
        </w:tabs>
        <w:spacing w:after="0" w:line="240" w:lineRule="auto"/>
      </w:pPr>
    </w:p>
    <w:p w14:paraId="0D7A4520" w14:textId="77777777" w:rsidR="0041609D" w:rsidRDefault="0041609D">
      <w:pPr>
        <w:spacing w:after="0" w:line="240" w:lineRule="auto"/>
        <w:jc w:val="center"/>
      </w:pPr>
    </w:p>
    <w:p w14:paraId="26BAA395" w14:textId="77777777" w:rsidR="00057AD1" w:rsidRPr="00057AD1" w:rsidRDefault="00057AD1" w:rsidP="00057AD1">
      <w:pPr>
        <w:pBdr>
          <w:bottom w:val="single" w:sz="8" w:space="4" w:color="4F81BD" w:themeColor="accent1"/>
        </w:pBdr>
        <w:spacing w:after="300" w:line="240" w:lineRule="auto"/>
        <w:contextualSpacing/>
        <w:jc w:val="center"/>
        <w:rPr>
          <w:rFonts w:ascii="Times New Roman" w:eastAsiaTheme="majorEastAsia" w:hAnsi="Times New Roman" w:cs="Times New Roman"/>
          <w:color w:val="17365D" w:themeColor="text2" w:themeShade="BF"/>
          <w:spacing w:val="5"/>
          <w:kern w:val="28"/>
          <w:sz w:val="52"/>
          <w:szCs w:val="52"/>
        </w:rPr>
      </w:pPr>
      <w:r w:rsidRPr="00057AD1">
        <w:rPr>
          <w:rFonts w:ascii="Times New Roman" w:eastAsiaTheme="majorEastAsia" w:hAnsi="Times New Roman" w:cs="Times New Roman"/>
          <w:color w:val="17365D" w:themeColor="text2" w:themeShade="BF"/>
          <w:spacing w:val="5"/>
          <w:kern w:val="28"/>
          <w:sz w:val="52"/>
          <w:szCs w:val="52"/>
        </w:rPr>
        <w:t>Quality and Outcomes Database (QOD)</w:t>
      </w:r>
    </w:p>
    <w:p w14:paraId="6122657E" w14:textId="77777777" w:rsidR="0041609D" w:rsidRDefault="0041609D">
      <w:pPr>
        <w:spacing w:after="0"/>
        <w:jc w:val="center"/>
      </w:pPr>
    </w:p>
    <w:p w14:paraId="7F9C6EDB" w14:textId="77777777" w:rsidR="0041609D" w:rsidRDefault="0041609D">
      <w:pPr>
        <w:spacing w:after="0"/>
        <w:jc w:val="center"/>
      </w:pPr>
    </w:p>
    <w:p w14:paraId="2F55D0D4" w14:textId="77777777" w:rsidR="0041609D" w:rsidRDefault="009B41E3">
      <w:pPr>
        <w:spacing w:after="0"/>
        <w:jc w:val="center"/>
      </w:pPr>
      <w:r>
        <w:rPr>
          <w:rFonts w:ascii="Times New Roman" w:eastAsia="Times New Roman" w:hAnsi="Times New Roman" w:cs="Times New Roman"/>
          <w:sz w:val="44"/>
          <w:szCs w:val="44"/>
        </w:rPr>
        <w:t>QOD Quality Improvement Registry</w:t>
      </w:r>
    </w:p>
    <w:p w14:paraId="0A3925DE" w14:textId="77777777" w:rsidR="0041609D" w:rsidRDefault="0041609D">
      <w:pPr>
        <w:spacing w:after="0"/>
        <w:jc w:val="center"/>
      </w:pPr>
    </w:p>
    <w:p w14:paraId="4D6E68C0" w14:textId="77777777" w:rsidR="0041609D" w:rsidRDefault="009B41E3">
      <w:pPr>
        <w:spacing w:after="0"/>
        <w:jc w:val="center"/>
      </w:pPr>
      <w:r>
        <w:rPr>
          <w:rFonts w:ascii="Times New Roman" w:eastAsia="Times New Roman" w:hAnsi="Times New Roman" w:cs="Times New Roman"/>
          <w:sz w:val="44"/>
          <w:szCs w:val="44"/>
        </w:rPr>
        <w:t xml:space="preserve">User’s Manual: Statistics and Outcomes Report- </w:t>
      </w:r>
      <w:r w:rsidR="007026C0">
        <w:rPr>
          <w:rFonts w:ascii="Times New Roman" w:eastAsia="Times New Roman" w:hAnsi="Times New Roman" w:cs="Times New Roman"/>
          <w:sz w:val="44"/>
          <w:szCs w:val="44"/>
        </w:rPr>
        <w:t>Spine</w:t>
      </w:r>
      <w:r w:rsidR="00B35482">
        <w:rPr>
          <w:rFonts w:ascii="Times New Roman" w:eastAsia="Times New Roman" w:hAnsi="Times New Roman" w:cs="Times New Roman"/>
          <w:sz w:val="44"/>
          <w:szCs w:val="44"/>
        </w:rPr>
        <w:t xml:space="preserve"> </w:t>
      </w:r>
    </w:p>
    <w:p w14:paraId="1FB562F2" w14:textId="77777777" w:rsidR="0041609D" w:rsidRDefault="0041609D">
      <w:pPr>
        <w:spacing w:after="0"/>
        <w:jc w:val="center"/>
      </w:pPr>
    </w:p>
    <w:p w14:paraId="0CA1A58D" w14:textId="77777777" w:rsidR="0041609D" w:rsidRDefault="0041609D">
      <w:pPr>
        <w:spacing w:after="0"/>
        <w:jc w:val="center"/>
      </w:pPr>
    </w:p>
    <w:p w14:paraId="3058B836" w14:textId="77777777" w:rsidR="0041609D" w:rsidRDefault="0041609D">
      <w:pPr>
        <w:spacing w:after="0"/>
        <w:jc w:val="center"/>
      </w:pPr>
    </w:p>
    <w:p w14:paraId="4B877919" w14:textId="481261C1" w:rsidR="0041609D" w:rsidRDefault="005B4418">
      <w:pPr>
        <w:spacing w:after="0"/>
        <w:jc w:val="center"/>
      </w:pPr>
      <w:r>
        <w:rPr>
          <w:rFonts w:ascii="Times New Roman" w:eastAsia="Times New Roman" w:hAnsi="Times New Roman" w:cs="Times New Roman"/>
          <w:sz w:val="44"/>
          <w:szCs w:val="44"/>
        </w:rPr>
        <w:fldChar w:fldCharType="begin"/>
      </w:r>
      <w:r>
        <w:rPr>
          <w:rFonts w:ascii="Times New Roman" w:eastAsia="Times New Roman" w:hAnsi="Times New Roman" w:cs="Times New Roman"/>
          <w:sz w:val="44"/>
          <w:szCs w:val="44"/>
        </w:rPr>
        <w:instrText xml:space="preserve"> DATE \@ "MMMM d, yyyy" </w:instrText>
      </w:r>
      <w:r>
        <w:rPr>
          <w:rFonts w:ascii="Times New Roman" w:eastAsia="Times New Roman" w:hAnsi="Times New Roman" w:cs="Times New Roman"/>
          <w:sz w:val="44"/>
          <w:szCs w:val="44"/>
        </w:rPr>
        <w:fldChar w:fldCharType="separate"/>
      </w:r>
      <w:ins w:id="0" w:author="Davidson, Claudia" w:date="2018-11-27T12:12:00Z">
        <w:r w:rsidR="00E74F77">
          <w:rPr>
            <w:rFonts w:ascii="Times New Roman" w:eastAsia="Times New Roman" w:hAnsi="Times New Roman" w:cs="Times New Roman"/>
            <w:noProof/>
            <w:sz w:val="44"/>
            <w:szCs w:val="44"/>
          </w:rPr>
          <w:t>November 27, 2018</w:t>
        </w:r>
      </w:ins>
      <w:del w:id="1" w:author="Davidson, Claudia" w:date="2018-11-18T19:57:00Z">
        <w:r w:rsidR="005D095E" w:rsidDel="00D154BF">
          <w:rPr>
            <w:rFonts w:ascii="Times New Roman" w:eastAsia="Times New Roman" w:hAnsi="Times New Roman" w:cs="Times New Roman"/>
            <w:noProof/>
            <w:sz w:val="44"/>
            <w:szCs w:val="44"/>
          </w:rPr>
          <w:delText>November 16, 2018</w:delText>
        </w:r>
      </w:del>
      <w:r>
        <w:rPr>
          <w:rFonts w:ascii="Times New Roman" w:eastAsia="Times New Roman" w:hAnsi="Times New Roman" w:cs="Times New Roman"/>
          <w:sz w:val="44"/>
          <w:szCs w:val="44"/>
        </w:rPr>
        <w:fldChar w:fldCharType="end"/>
      </w:r>
    </w:p>
    <w:p w14:paraId="273D8B9A" w14:textId="77777777" w:rsidR="0041609D" w:rsidRDefault="0041609D">
      <w:pPr>
        <w:spacing w:after="0"/>
        <w:jc w:val="center"/>
      </w:pPr>
    </w:p>
    <w:p w14:paraId="7F214C69" w14:textId="77777777" w:rsidR="0041609D" w:rsidRDefault="0041609D">
      <w:pPr>
        <w:spacing w:after="0"/>
        <w:jc w:val="center"/>
      </w:pPr>
    </w:p>
    <w:p w14:paraId="3B7D6490" w14:textId="77777777" w:rsidR="0041609D" w:rsidRDefault="0041609D">
      <w:pPr>
        <w:spacing w:after="0"/>
        <w:jc w:val="center"/>
      </w:pPr>
    </w:p>
    <w:p w14:paraId="5487AB13" w14:textId="77777777" w:rsidR="0041609D" w:rsidRDefault="0041609D">
      <w:pPr>
        <w:spacing w:after="0"/>
        <w:jc w:val="center"/>
      </w:pPr>
    </w:p>
    <w:p w14:paraId="73BACBAB" w14:textId="77777777" w:rsidR="0041609D" w:rsidRDefault="0041609D">
      <w:pPr>
        <w:spacing w:after="0"/>
        <w:jc w:val="center"/>
      </w:pPr>
    </w:p>
    <w:p w14:paraId="6024622B" w14:textId="77777777" w:rsidR="0041609D" w:rsidRDefault="0041609D">
      <w:pPr>
        <w:spacing w:after="0"/>
        <w:jc w:val="center"/>
      </w:pPr>
    </w:p>
    <w:p w14:paraId="6ED6FFFB" w14:textId="77777777" w:rsidR="00DD63E3" w:rsidRDefault="00DD63E3">
      <w:pPr>
        <w:spacing w:after="0"/>
        <w:jc w:val="center"/>
      </w:pPr>
    </w:p>
    <w:p w14:paraId="492743C2" w14:textId="77777777" w:rsidR="00DD63E3" w:rsidRDefault="00DD63E3">
      <w:pPr>
        <w:spacing w:after="0"/>
        <w:jc w:val="center"/>
      </w:pPr>
    </w:p>
    <w:p w14:paraId="025F41D2" w14:textId="77777777" w:rsidR="00DD63E3" w:rsidRDefault="00DD63E3">
      <w:pPr>
        <w:spacing w:after="0"/>
        <w:jc w:val="center"/>
      </w:pPr>
    </w:p>
    <w:p w14:paraId="1B6CCEB0" w14:textId="77777777" w:rsidR="00DD63E3" w:rsidRDefault="00DD63E3">
      <w:pPr>
        <w:spacing w:after="0"/>
        <w:jc w:val="center"/>
      </w:pPr>
    </w:p>
    <w:p w14:paraId="3841EEA9" w14:textId="77777777" w:rsidR="00DD63E3" w:rsidRDefault="00DD63E3">
      <w:pPr>
        <w:spacing w:after="0"/>
        <w:jc w:val="center"/>
      </w:pPr>
    </w:p>
    <w:p w14:paraId="546DA721" w14:textId="77777777" w:rsidR="00DD63E3" w:rsidRDefault="00DD63E3">
      <w:pPr>
        <w:spacing w:after="0"/>
        <w:jc w:val="center"/>
      </w:pPr>
    </w:p>
    <w:p w14:paraId="0DB17FBF" w14:textId="77777777" w:rsidR="00DD63E3" w:rsidRDefault="00DD63E3">
      <w:pPr>
        <w:spacing w:after="0"/>
        <w:jc w:val="center"/>
      </w:pPr>
    </w:p>
    <w:p w14:paraId="6D7E854C" w14:textId="77777777" w:rsidR="00DD63E3" w:rsidRDefault="00DD63E3">
      <w:pPr>
        <w:spacing w:after="0"/>
        <w:jc w:val="center"/>
      </w:pPr>
    </w:p>
    <w:p w14:paraId="29CC9651" w14:textId="77777777" w:rsidR="00DD63E3" w:rsidRDefault="00DD63E3">
      <w:pPr>
        <w:spacing w:after="0"/>
        <w:jc w:val="center"/>
      </w:pPr>
    </w:p>
    <w:p w14:paraId="28AF75DF" w14:textId="77777777" w:rsidR="00DD63E3" w:rsidRDefault="00DD63E3">
      <w:pPr>
        <w:spacing w:after="0"/>
        <w:jc w:val="center"/>
      </w:pPr>
    </w:p>
    <w:p w14:paraId="6E49BAAF" w14:textId="77777777" w:rsidR="00DD63E3" w:rsidRDefault="00DD63E3">
      <w:pPr>
        <w:spacing w:after="0"/>
        <w:jc w:val="center"/>
      </w:pPr>
    </w:p>
    <w:p w14:paraId="1D8BC124" w14:textId="77777777" w:rsidR="0041609D" w:rsidRDefault="0041609D"/>
    <w:p w14:paraId="157D3568" w14:textId="487D4011" w:rsidR="005B4418" w:rsidRDefault="005B4418">
      <w:pPr>
        <w:spacing w:after="0"/>
      </w:pPr>
    </w:p>
    <w:p w14:paraId="080FB4C8" w14:textId="502EAD0E" w:rsidR="0041609D" w:rsidRPr="005B4418" w:rsidRDefault="005B4418" w:rsidP="005B4418">
      <w:pPr>
        <w:tabs>
          <w:tab w:val="left" w:pos="2460"/>
        </w:tabs>
      </w:pPr>
      <w:r>
        <w:tab/>
      </w:r>
    </w:p>
    <w:bookmarkStart w:id="2" w:name="_Toc466027510" w:displacedByCustomXml="next"/>
    <w:bookmarkStart w:id="3" w:name="_Toc466027660" w:displacedByCustomXml="next"/>
    <w:bookmarkStart w:id="4" w:name="_Toc466029776" w:displacedByCustomXml="next"/>
    <w:bookmarkStart w:id="5" w:name="_Toc466036706" w:displacedByCustomXml="next"/>
    <w:bookmarkStart w:id="6" w:name="_Toc530991287" w:displacedByCustomXml="next"/>
    <w:sdt>
      <w:sdtPr>
        <w:rPr>
          <w:rFonts w:asciiTheme="minorHAnsi" w:eastAsiaTheme="minorHAnsi" w:hAnsiTheme="minorHAnsi" w:cs="Times New Roman"/>
          <w:b w:val="0"/>
          <w:bCs w:val="0"/>
          <w:color w:val="auto"/>
          <w:sz w:val="22"/>
          <w:szCs w:val="22"/>
        </w:rPr>
        <w:id w:val="-1295829865"/>
        <w:docPartObj>
          <w:docPartGallery w:val="Table of Contents"/>
          <w:docPartUnique/>
        </w:docPartObj>
      </w:sdtPr>
      <w:sdtEndPr>
        <w:rPr>
          <w:rFonts w:cstheme="minorBidi"/>
          <w:noProof/>
        </w:rPr>
      </w:sdtEndPr>
      <w:sdtContent>
        <w:p w14:paraId="7F769A83" w14:textId="77777777" w:rsidR="00A43675" w:rsidRPr="003141F9" w:rsidRDefault="00A43675" w:rsidP="00A43675">
          <w:pPr>
            <w:pStyle w:val="TOCHeading"/>
            <w:outlineLvl w:val="0"/>
            <w:rPr>
              <w:rFonts w:cs="Times New Roman"/>
            </w:rPr>
          </w:pPr>
          <w:r w:rsidRPr="003141F9">
            <w:rPr>
              <w:rFonts w:cs="Times New Roman"/>
            </w:rPr>
            <w:t>Table of Con</w:t>
          </w:r>
          <w:bookmarkStart w:id="7" w:name="_GoBack"/>
          <w:bookmarkEnd w:id="7"/>
          <w:r w:rsidRPr="003141F9">
            <w:rPr>
              <w:rFonts w:cs="Times New Roman"/>
            </w:rPr>
            <w:t>tents</w:t>
          </w:r>
          <w:bookmarkEnd w:id="6"/>
          <w:bookmarkEnd w:id="5"/>
          <w:bookmarkEnd w:id="4"/>
          <w:bookmarkEnd w:id="3"/>
          <w:bookmarkEnd w:id="2"/>
        </w:p>
        <w:p w14:paraId="716C68BC" w14:textId="525BDFED" w:rsidR="00320EFF" w:rsidRDefault="00A43675">
          <w:pPr>
            <w:pStyle w:val="TOC1"/>
            <w:tabs>
              <w:tab w:val="right" w:leader="dot" w:pos="9350"/>
            </w:tabs>
            <w:rPr>
              <w:ins w:id="8" w:author="Davidson, Claudia" w:date="2018-11-26T10:25:00Z"/>
              <w:noProof/>
              <w:lang w:eastAsia="en-US"/>
            </w:rPr>
          </w:pPr>
          <w:r w:rsidRPr="00642EE3">
            <w:rPr>
              <w:rFonts w:ascii="Times New Roman" w:hAnsi="Times New Roman" w:cs="Times New Roman"/>
              <w:sz w:val="24"/>
              <w:szCs w:val="24"/>
            </w:rPr>
            <w:fldChar w:fldCharType="begin"/>
          </w:r>
          <w:r w:rsidRPr="00642EE3">
            <w:rPr>
              <w:rFonts w:ascii="Times New Roman" w:hAnsi="Times New Roman" w:cs="Times New Roman"/>
              <w:sz w:val="24"/>
              <w:szCs w:val="24"/>
            </w:rPr>
            <w:instrText xml:space="preserve"> TOC \o "1-3" \h \z \u </w:instrText>
          </w:r>
          <w:r w:rsidRPr="00642EE3">
            <w:rPr>
              <w:rFonts w:ascii="Times New Roman" w:hAnsi="Times New Roman" w:cs="Times New Roman"/>
              <w:sz w:val="24"/>
              <w:szCs w:val="24"/>
            </w:rPr>
            <w:fldChar w:fldCharType="separate"/>
          </w:r>
          <w:ins w:id="9" w:author="Davidson, Claudia" w:date="2018-11-26T10:25:00Z">
            <w:r w:rsidR="00320EFF" w:rsidRPr="001878F7">
              <w:rPr>
                <w:rStyle w:val="Hyperlink"/>
                <w:noProof/>
              </w:rPr>
              <w:fldChar w:fldCharType="begin"/>
            </w:r>
            <w:r w:rsidR="00320EFF" w:rsidRPr="001878F7">
              <w:rPr>
                <w:rStyle w:val="Hyperlink"/>
                <w:noProof/>
              </w:rPr>
              <w:instrText xml:space="preserve"> </w:instrText>
            </w:r>
            <w:r w:rsidR="00320EFF">
              <w:rPr>
                <w:noProof/>
              </w:rPr>
              <w:instrText>HYPERLINK \l "_Toc530991287"</w:instrText>
            </w:r>
            <w:r w:rsidR="00320EFF" w:rsidRPr="001878F7">
              <w:rPr>
                <w:rStyle w:val="Hyperlink"/>
                <w:noProof/>
              </w:rPr>
              <w:instrText xml:space="preserve"> </w:instrText>
            </w:r>
          </w:ins>
          <w:ins w:id="10" w:author="Davidson, Claudia" w:date="2018-11-27T13:47:00Z">
            <w:r w:rsidR="0029209E" w:rsidRPr="001878F7">
              <w:rPr>
                <w:rStyle w:val="Hyperlink"/>
                <w:noProof/>
              </w:rPr>
            </w:r>
          </w:ins>
          <w:ins w:id="11" w:author="Davidson, Claudia" w:date="2018-11-26T10:25:00Z">
            <w:r w:rsidR="00320EFF" w:rsidRPr="001878F7">
              <w:rPr>
                <w:rStyle w:val="Hyperlink"/>
                <w:noProof/>
              </w:rPr>
              <w:fldChar w:fldCharType="separate"/>
            </w:r>
            <w:r w:rsidR="00320EFF" w:rsidRPr="001878F7">
              <w:rPr>
                <w:rStyle w:val="Hyperlink"/>
                <w:rFonts w:cs="Times New Roman"/>
                <w:noProof/>
              </w:rPr>
              <w:t>Table of Contents</w:t>
            </w:r>
            <w:r w:rsidR="00320EFF">
              <w:rPr>
                <w:noProof/>
                <w:webHidden/>
              </w:rPr>
              <w:tab/>
            </w:r>
            <w:r w:rsidR="00320EFF">
              <w:rPr>
                <w:noProof/>
                <w:webHidden/>
              </w:rPr>
              <w:fldChar w:fldCharType="begin"/>
            </w:r>
            <w:r w:rsidR="00320EFF">
              <w:rPr>
                <w:noProof/>
                <w:webHidden/>
              </w:rPr>
              <w:instrText xml:space="preserve"> PAGEREF _Toc530991287 \h </w:instrText>
            </w:r>
          </w:ins>
          <w:r w:rsidR="00320EFF">
            <w:rPr>
              <w:noProof/>
              <w:webHidden/>
            </w:rPr>
          </w:r>
          <w:r w:rsidR="00320EFF">
            <w:rPr>
              <w:noProof/>
              <w:webHidden/>
            </w:rPr>
            <w:fldChar w:fldCharType="separate"/>
          </w:r>
          <w:ins w:id="12" w:author="Davidson, Claudia" w:date="2018-11-27T13:47:00Z">
            <w:r w:rsidR="0029209E">
              <w:rPr>
                <w:noProof/>
                <w:webHidden/>
              </w:rPr>
              <w:t>2</w:t>
            </w:r>
          </w:ins>
          <w:ins w:id="13" w:author="Davidson, Claudia" w:date="2018-11-26T10:25:00Z">
            <w:r w:rsidR="00320EFF">
              <w:rPr>
                <w:noProof/>
                <w:webHidden/>
              </w:rPr>
              <w:fldChar w:fldCharType="end"/>
            </w:r>
            <w:r w:rsidR="00320EFF" w:rsidRPr="001878F7">
              <w:rPr>
                <w:rStyle w:val="Hyperlink"/>
                <w:noProof/>
              </w:rPr>
              <w:fldChar w:fldCharType="end"/>
            </w:r>
          </w:ins>
        </w:p>
        <w:p w14:paraId="66FAEEBA" w14:textId="5D28BE8B" w:rsidR="00320EFF" w:rsidRDefault="00320EFF">
          <w:pPr>
            <w:pStyle w:val="TOC1"/>
            <w:tabs>
              <w:tab w:val="right" w:leader="dot" w:pos="9350"/>
            </w:tabs>
            <w:rPr>
              <w:ins w:id="14" w:author="Davidson, Claudia" w:date="2018-11-26T10:25:00Z"/>
              <w:noProof/>
              <w:lang w:eastAsia="en-US"/>
            </w:rPr>
          </w:pPr>
          <w:ins w:id="15" w:author="Davidson, Claudia" w:date="2018-11-26T10:25:00Z">
            <w:r w:rsidRPr="001878F7">
              <w:rPr>
                <w:rStyle w:val="Hyperlink"/>
                <w:noProof/>
              </w:rPr>
              <w:fldChar w:fldCharType="begin"/>
            </w:r>
            <w:r w:rsidRPr="001878F7">
              <w:rPr>
                <w:rStyle w:val="Hyperlink"/>
                <w:noProof/>
              </w:rPr>
              <w:instrText xml:space="preserve"> </w:instrText>
            </w:r>
            <w:r>
              <w:rPr>
                <w:noProof/>
              </w:rPr>
              <w:instrText>HYPERLINK \l "_Toc530991288"</w:instrText>
            </w:r>
            <w:r w:rsidRPr="001878F7">
              <w:rPr>
                <w:rStyle w:val="Hyperlink"/>
                <w:noProof/>
              </w:rPr>
              <w:instrText xml:space="preserve"> </w:instrText>
            </w:r>
          </w:ins>
          <w:ins w:id="16" w:author="Davidson, Claudia" w:date="2018-11-27T13:47:00Z">
            <w:r w:rsidR="0029209E" w:rsidRPr="001878F7">
              <w:rPr>
                <w:rStyle w:val="Hyperlink"/>
                <w:noProof/>
              </w:rPr>
            </w:r>
          </w:ins>
          <w:ins w:id="17" w:author="Davidson, Claudia" w:date="2018-11-26T10:25:00Z">
            <w:r w:rsidRPr="001878F7">
              <w:rPr>
                <w:rStyle w:val="Hyperlink"/>
                <w:noProof/>
              </w:rPr>
              <w:fldChar w:fldCharType="separate"/>
            </w:r>
            <w:r w:rsidRPr="001878F7">
              <w:rPr>
                <w:rStyle w:val="Hyperlink"/>
                <w:rFonts w:eastAsia="Times New Roman"/>
                <w:noProof/>
              </w:rPr>
              <w:t>Chapter 1: Purpose and Goal of the Statistics and Outcomes Manual</w:t>
            </w:r>
            <w:r>
              <w:rPr>
                <w:noProof/>
                <w:webHidden/>
              </w:rPr>
              <w:tab/>
            </w:r>
            <w:r>
              <w:rPr>
                <w:noProof/>
                <w:webHidden/>
              </w:rPr>
              <w:fldChar w:fldCharType="begin"/>
            </w:r>
            <w:r>
              <w:rPr>
                <w:noProof/>
                <w:webHidden/>
              </w:rPr>
              <w:instrText xml:space="preserve"> PAGEREF _Toc530991288 \h </w:instrText>
            </w:r>
          </w:ins>
          <w:r>
            <w:rPr>
              <w:noProof/>
              <w:webHidden/>
            </w:rPr>
          </w:r>
          <w:r>
            <w:rPr>
              <w:noProof/>
              <w:webHidden/>
            </w:rPr>
            <w:fldChar w:fldCharType="separate"/>
          </w:r>
          <w:ins w:id="18" w:author="Davidson, Claudia" w:date="2018-11-27T13:47:00Z">
            <w:r w:rsidR="0029209E">
              <w:rPr>
                <w:noProof/>
                <w:webHidden/>
              </w:rPr>
              <w:t>3</w:t>
            </w:r>
          </w:ins>
          <w:ins w:id="19" w:author="Davidson, Claudia" w:date="2018-11-26T10:25:00Z">
            <w:r>
              <w:rPr>
                <w:noProof/>
                <w:webHidden/>
              </w:rPr>
              <w:fldChar w:fldCharType="end"/>
            </w:r>
            <w:r w:rsidRPr="001878F7">
              <w:rPr>
                <w:rStyle w:val="Hyperlink"/>
                <w:noProof/>
              </w:rPr>
              <w:fldChar w:fldCharType="end"/>
            </w:r>
          </w:ins>
        </w:p>
        <w:p w14:paraId="43A54E48" w14:textId="5D33C7B0" w:rsidR="00320EFF" w:rsidRDefault="00320EFF">
          <w:pPr>
            <w:pStyle w:val="TOC1"/>
            <w:tabs>
              <w:tab w:val="right" w:leader="dot" w:pos="9350"/>
            </w:tabs>
            <w:rPr>
              <w:ins w:id="20" w:author="Davidson, Claudia" w:date="2018-11-26T10:25:00Z"/>
              <w:noProof/>
              <w:lang w:eastAsia="en-US"/>
            </w:rPr>
          </w:pPr>
          <w:ins w:id="21" w:author="Davidson, Claudia" w:date="2018-11-26T10:25:00Z">
            <w:r w:rsidRPr="001878F7">
              <w:rPr>
                <w:rStyle w:val="Hyperlink"/>
                <w:noProof/>
              </w:rPr>
              <w:fldChar w:fldCharType="begin"/>
            </w:r>
            <w:r w:rsidRPr="001878F7">
              <w:rPr>
                <w:rStyle w:val="Hyperlink"/>
                <w:noProof/>
              </w:rPr>
              <w:instrText xml:space="preserve"> </w:instrText>
            </w:r>
            <w:r>
              <w:rPr>
                <w:noProof/>
              </w:rPr>
              <w:instrText>HYPERLINK \l "_Toc530991289"</w:instrText>
            </w:r>
            <w:r w:rsidRPr="001878F7">
              <w:rPr>
                <w:rStyle w:val="Hyperlink"/>
                <w:noProof/>
              </w:rPr>
              <w:instrText xml:space="preserve"> </w:instrText>
            </w:r>
          </w:ins>
          <w:ins w:id="22" w:author="Davidson, Claudia" w:date="2018-11-27T13:47:00Z">
            <w:r w:rsidR="0029209E" w:rsidRPr="001878F7">
              <w:rPr>
                <w:rStyle w:val="Hyperlink"/>
                <w:noProof/>
              </w:rPr>
            </w:r>
          </w:ins>
          <w:ins w:id="23" w:author="Davidson, Claudia" w:date="2018-11-26T10:25:00Z">
            <w:r w:rsidRPr="001878F7">
              <w:rPr>
                <w:rStyle w:val="Hyperlink"/>
                <w:noProof/>
              </w:rPr>
              <w:fldChar w:fldCharType="separate"/>
            </w:r>
            <w:r w:rsidRPr="001878F7">
              <w:rPr>
                <w:rStyle w:val="Hyperlink"/>
                <w:rFonts w:eastAsia="Times New Roman"/>
                <w:noProof/>
              </w:rPr>
              <w:t>Chapter 2: The Statistics and Outcomes Report- Section I</w:t>
            </w:r>
            <w:r>
              <w:rPr>
                <w:noProof/>
                <w:webHidden/>
              </w:rPr>
              <w:tab/>
            </w:r>
            <w:r>
              <w:rPr>
                <w:noProof/>
                <w:webHidden/>
              </w:rPr>
              <w:fldChar w:fldCharType="begin"/>
            </w:r>
            <w:r>
              <w:rPr>
                <w:noProof/>
                <w:webHidden/>
              </w:rPr>
              <w:instrText xml:space="preserve"> PAGEREF _Toc530991289 \h </w:instrText>
            </w:r>
          </w:ins>
          <w:r>
            <w:rPr>
              <w:noProof/>
              <w:webHidden/>
            </w:rPr>
          </w:r>
          <w:r>
            <w:rPr>
              <w:noProof/>
              <w:webHidden/>
            </w:rPr>
            <w:fldChar w:fldCharType="separate"/>
          </w:r>
          <w:ins w:id="24" w:author="Davidson, Claudia" w:date="2018-11-27T13:47:00Z">
            <w:r w:rsidR="0029209E">
              <w:rPr>
                <w:noProof/>
                <w:webHidden/>
              </w:rPr>
              <w:t>4</w:t>
            </w:r>
          </w:ins>
          <w:ins w:id="25" w:author="Davidson, Claudia" w:date="2018-11-26T10:25:00Z">
            <w:r>
              <w:rPr>
                <w:noProof/>
                <w:webHidden/>
              </w:rPr>
              <w:fldChar w:fldCharType="end"/>
            </w:r>
            <w:r w:rsidRPr="001878F7">
              <w:rPr>
                <w:rStyle w:val="Hyperlink"/>
                <w:noProof/>
              </w:rPr>
              <w:fldChar w:fldCharType="end"/>
            </w:r>
          </w:ins>
        </w:p>
        <w:p w14:paraId="37B8EB89" w14:textId="46D58E3E" w:rsidR="00320EFF" w:rsidRDefault="00320EFF">
          <w:pPr>
            <w:pStyle w:val="TOC2"/>
            <w:rPr>
              <w:ins w:id="26" w:author="Davidson, Claudia" w:date="2018-11-26T10:25:00Z"/>
              <w:rFonts w:asciiTheme="minorHAnsi" w:eastAsiaTheme="minorEastAsia" w:hAnsiTheme="minorHAnsi" w:cstheme="minorBidi"/>
              <w:sz w:val="22"/>
              <w:szCs w:val="22"/>
              <w:lang w:eastAsia="en-US"/>
            </w:rPr>
          </w:pPr>
          <w:ins w:id="27" w:author="Davidson, Claudia" w:date="2018-11-26T10:25:00Z">
            <w:r w:rsidRPr="001878F7">
              <w:rPr>
                <w:rStyle w:val="Hyperlink"/>
              </w:rPr>
              <w:fldChar w:fldCharType="begin"/>
            </w:r>
            <w:r w:rsidRPr="001878F7">
              <w:rPr>
                <w:rStyle w:val="Hyperlink"/>
              </w:rPr>
              <w:instrText xml:space="preserve"> </w:instrText>
            </w:r>
            <w:r>
              <w:instrText>HYPERLINK \l "_Toc530991290"</w:instrText>
            </w:r>
            <w:r w:rsidRPr="001878F7">
              <w:rPr>
                <w:rStyle w:val="Hyperlink"/>
              </w:rPr>
              <w:instrText xml:space="preserve"> </w:instrText>
            </w:r>
          </w:ins>
          <w:ins w:id="28" w:author="Davidson, Claudia" w:date="2018-11-27T13:47:00Z">
            <w:r w:rsidR="0029209E" w:rsidRPr="001878F7">
              <w:rPr>
                <w:rStyle w:val="Hyperlink"/>
              </w:rPr>
            </w:r>
          </w:ins>
          <w:ins w:id="29" w:author="Davidson, Claudia" w:date="2018-11-26T10:25:00Z">
            <w:r w:rsidRPr="001878F7">
              <w:rPr>
                <w:rStyle w:val="Hyperlink"/>
              </w:rPr>
              <w:fldChar w:fldCharType="separate"/>
            </w:r>
            <w:r w:rsidRPr="001878F7">
              <w:rPr>
                <w:rStyle w:val="Hyperlink"/>
              </w:rPr>
              <w:t>2.1 Figure 1: Follow-up rate at 3 and 12-month post-surgery</w:t>
            </w:r>
            <w:r>
              <w:rPr>
                <w:webHidden/>
              </w:rPr>
              <w:tab/>
            </w:r>
            <w:r>
              <w:rPr>
                <w:webHidden/>
              </w:rPr>
              <w:fldChar w:fldCharType="begin"/>
            </w:r>
            <w:r>
              <w:rPr>
                <w:webHidden/>
              </w:rPr>
              <w:instrText xml:space="preserve"> PAGEREF _Toc530991290 \h </w:instrText>
            </w:r>
          </w:ins>
          <w:r>
            <w:rPr>
              <w:webHidden/>
            </w:rPr>
          </w:r>
          <w:r>
            <w:rPr>
              <w:webHidden/>
            </w:rPr>
            <w:fldChar w:fldCharType="separate"/>
          </w:r>
          <w:ins w:id="30" w:author="Davidson, Claudia" w:date="2018-11-27T13:47:00Z">
            <w:r w:rsidR="0029209E">
              <w:rPr>
                <w:webHidden/>
              </w:rPr>
              <w:t>4</w:t>
            </w:r>
          </w:ins>
          <w:ins w:id="31" w:author="Davidson, Claudia" w:date="2018-11-26T10:25:00Z">
            <w:r>
              <w:rPr>
                <w:webHidden/>
              </w:rPr>
              <w:fldChar w:fldCharType="end"/>
            </w:r>
            <w:r w:rsidRPr="001878F7">
              <w:rPr>
                <w:rStyle w:val="Hyperlink"/>
              </w:rPr>
              <w:fldChar w:fldCharType="end"/>
            </w:r>
          </w:ins>
        </w:p>
        <w:p w14:paraId="4C30B645" w14:textId="53BC6279" w:rsidR="00320EFF" w:rsidRDefault="00320EFF">
          <w:pPr>
            <w:pStyle w:val="TOC2"/>
            <w:rPr>
              <w:ins w:id="32" w:author="Davidson, Claudia" w:date="2018-11-26T10:25:00Z"/>
              <w:rFonts w:asciiTheme="minorHAnsi" w:eastAsiaTheme="minorEastAsia" w:hAnsiTheme="minorHAnsi" w:cstheme="minorBidi"/>
              <w:sz w:val="22"/>
              <w:szCs w:val="22"/>
              <w:lang w:eastAsia="en-US"/>
            </w:rPr>
          </w:pPr>
          <w:ins w:id="33" w:author="Davidson, Claudia" w:date="2018-11-26T10:25:00Z">
            <w:r w:rsidRPr="001878F7">
              <w:rPr>
                <w:rStyle w:val="Hyperlink"/>
              </w:rPr>
              <w:fldChar w:fldCharType="begin"/>
            </w:r>
            <w:r w:rsidRPr="001878F7">
              <w:rPr>
                <w:rStyle w:val="Hyperlink"/>
              </w:rPr>
              <w:instrText xml:space="preserve"> </w:instrText>
            </w:r>
            <w:r>
              <w:instrText>HYPERLINK \l "_Toc530991291"</w:instrText>
            </w:r>
            <w:r w:rsidRPr="001878F7">
              <w:rPr>
                <w:rStyle w:val="Hyperlink"/>
              </w:rPr>
              <w:instrText xml:space="preserve"> </w:instrText>
            </w:r>
          </w:ins>
          <w:ins w:id="34" w:author="Davidson, Claudia" w:date="2018-11-27T13:47:00Z">
            <w:r w:rsidR="0029209E" w:rsidRPr="001878F7">
              <w:rPr>
                <w:rStyle w:val="Hyperlink"/>
              </w:rPr>
            </w:r>
          </w:ins>
          <w:ins w:id="35" w:author="Davidson, Claudia" w:date="2018-11-26T10:25:00Z">
            <w:r w:rsidRPr="001878F7">
              <w:rPr>
                <w:rStyle w:val="Hyperlink"/>
              </w:rPr>
              <w:fldChar w:fldCharType="separate"/>
            </w:r>
            <w:r w:rsidRPr="001878F7">
              <w:rPr>
                <w:rStyle w:val="Hyperlink"/>
              </w:rPr>
              <w:t>2.2 Table 1: Frequency</w:t>
            </w:r>
            <w:r>
              <w:rPr>
                <w:webHidden/>
              </w:rPr>
              <w:tab/>
            </w:r>
            <w:r>
              <w:rPr>
                <w:webHidden/>
              </w:rPr>
              <w:fldChar w:fldCharType="begin"/>
            </w:r>
            <w:r>
              <w:rPr>
                <w:webHidden/>
              </w:rPr>
              <w:instrText xml:space="preserve"> PAGEREF _Toc530991291 \h </w:instrText>
            </w:r>
          </w:ins>
          <w:r>
            <w:rPr>
              <w:webHidden/>
            </w:rPr>
          </w:r>
          <w:r>
            <w:rPr>
              <w:webHidden/>
            </w:rPr>
            <w:fldChar w:fldCharType="separate"/>
          </w:r>
          <w:ins w:id="36" w:author="Davidson, Claudia" w:date="2018-11-27T13:47:00Z">
            <w:r w:rsidR="0029209E">
              <w:rPr>
                <w:webHidden/>
              </w:rPr>
              <w:t>4</w:t>
            </w:r>
          </w:ins>
          <w:ins w:id="37" w:author="Davidson, Claudia" w:date="2018-11-26T10:25:00Z">
            <w:r>
              <w:rPr>
                <w:webHidden/>
              </w:rPr>
              <w:fldChar w:fldCharType="end"/>
            </w:r>
            <w:r w:rsidRPr="001878F7">
              <w:rPr>
                <w:rStyle w:val="Hyperlink"/>
              </w:rPr>
              <w:fldChar w:fldCharType="end"/>
            </w:r>
          </w:ins>
        </w:p>
        <w:p w14:paraId="03CD4432" w14:textId="5F4FBCD4" w:rsidR="00320EFF" w:rsidRDefault="00320EFF">
          <w:pPr>
            <w:pStyle w:val="TOC1"/>
            <w:tabs>
              <w:tab w:val="right" w:leader="dot" w:pos="9350"/>
            </w:tabs>
            <w:rPr>
              <w:ins w:id="38" w:author="Davidson, Claudia" w:date="2018-11-26T10:25:00Z"/>
              <w:noProof/>
              <w:lang w:eastAsia="en-US"/>
            </w:rPr>
          </w:pPr>
          <w:ins w:id="39" w:author="Davidson, Claudia" w:date="2018-11-26T10:25:00Z">
            <w:r w:rsidRPr="001878F7">
              <w:rPr>
                <w:rStyle w:val="Hyperlink"/>
                <w:noProof/>
              </w:rPr>
              <w:fldChar w:fldCharType="begin"/>
            </w:r>
            <w:r w:rsidRPr="001878F7">
              <w:rPr>
                <w:rStyle w:val="Hyperlink"/>
                <w:noProof/>
              </w:rPr>
              <w:instrText xml:space="preserve"> </w:instrText>
            </w:r>
            <w:r>
              <w:rPr>
                <w:noProof/>
              </w:rPr>
              <w:instrText>HYPERLINK \l "_Toc530991292"</w:instrText>
            </w:r>
            <w:r w:rsidRPr="001878F7">
              <w:rPr>
                <w:rStyle w:val="Hyperlink"/>
                <w:noProof/>
              </w:rPr>
              <w:instrText xml:space="preserve"> </w:instrText>
            </w:r>
          </w:ins>
          <w:ins w:id="40" w:author="Davidson, Claudia" w:date="2018-11-27T13:47:00Z">
            <w:r w:rsidR="0029209E" w:rsidRPr="001878F7">
              <w:rPr>
                <w:rStyle w:val="Hyperlink"/>
                <w:noProof/>
              </w:rPr>
            </w:r>
          </w:ins>
          <w:ins w:id="41" w:author="Davidson, Claudia" w:date="2018-11-26T10:25:00Z">
            <w:r w:rsidRPr="001878F7">
              <w:rPr>
                <w:rStyle w:val="Hyperlink"/>
                <w:noProof/>
              </w:rPr>
              <w:fldChar w:fldCharType="separate"/>
            </w:r>
            <w:r w:rsidRPr="001878F7">
              <w:rPr>
                <w:rStyle w:val="Hyperlink"/>
                <w:rFonts w:eastAsia="Times New Roman"/>
                <w:noProof/>
              </w:rPr>
              <w:t>Chapter 3: The Statistics and Outcomes Report- Section II</w:t>
            </w:r>
            <w:r>
              <w:rPr>
                <w:noProof/>
                <w:webHidden/>
              </w:rPr>
              <w:tab/>
            </w:r>
            <w:r>
              <w:rPr>
                <w:noProof/>
                <w:webHidden/>
              </w:rPr>
              <w:fldChar w:fldCharType="begin"/>
            </w:r>
            <w:r>
              <w:rPr>
                <w:noProof/>
                <w:webHidden/>
              </w:rPr>
              <w:instrText xml:space="preserve"> PAGEREF _Toc530991292 \h </w:instrText>
            </w:r>
          </w:ins>
          <w:r>
            <w:rPr>
              <w:noProof/>
              <w:webHidden/>
            </w:rPr>
          </w:r>
          <w:r>
            <w:rPr>
              <w:noProof/>
              <w:webHidden/>
            </w:rPr>
            <w:fldChar w:fldCharType="separate"/>
          </w:r>
          <w:ins w:id="42" w:author="Davidson, Claudia" w:date="2018-11-27T13:47:00Z">
            <w:r w:rsidR="0029209E">
              <w:rPr>
                <w:noProof/>
                <w:webHidden/>
              </w:rPr>
              <w:t>5</w:t>
            </w:r>
          </w:ins>
          <w:ins w:id="43" w:author="Davidson, Claudia" w:date="2018-11-26T10:25:00Z">
            <w:r>
              <w:rPr>
                <w:noProof/>
                <w:webHidden/>
              </w:rPr>
              <w:fldChar w:fldCharType="end"/>
            </w:r>
            <w:r w:rsidRPr="001878F7">
              <w:rPr>
                <w:rStyle w:val="Hyperlink"/>
                <w:noProof/>
              </w:rPr>
              <w:fldChar w:fldCharType="end"/>
            </w:r>
          </w:ins>
        </w:p>
        <w:p w14:paraId="74BDDE72" w14:textId="785A2DDC" w:rsidR="00320EFF" w:rsidRDefault="00320EFF">
          <w:pPr>
            <w:pStyle w:val="TOC2"/>
            <w:rPr>
              <w:ins w:id="44" w:author="Davidson, Claudia" w:date="2018-11-26T10:25:00Z"/>
              <w:rFonts w:asciiTheme="minorHAnsi" w:eastAsiaTheme="minorEastAsia" w:hAnsiTheme="minorHAnsi" w:cstheme="minorBidi"/>
              <w:sz w:val="22"/>
              <w:szCs w:val="22"/>
              <w:lang w:eastAsia="en-US"/>
            </w:rPr>
          </w:pPr>
          <w:ins w:id="45" w:author="Davidson, Claudia" w:date="2018-11-26T10:25:00Z">
            <w:r w:rsidRPr="001878F7">
              <w:rPr>
                <w:rStyle w:val="Hyperlink"/>
              </w:rPr>
              <w:fldChar w:fldCharType="begin"/>
            </w:r>
            <w:r w:rsidRPr="001878F7">
              <w:rPr>
                <w:rStyle w:val="Hyperlink"/>
              </w:rPr>
              <w:instrText xml:space="preserve"> </w:instrText>
            </w:r>
            <w:r>
              <w:instrText>HYPERLINK \l "_Toc530991293"</w:instrText>
            </w:r>
            <w:r w:rsidRPr="001878F7">
              <w:rPr>
                <w:rStyle w:val="Hyperlink"/>
              </w:rPr>
              <w:instrText xml:space="preserve"> </w:instrText>
            </w:r>
          </w:ins>
          <w:ins w:id="46" w:author="Davidson, Claudia" w:date="2018-11-27T13:47:00Z">
            <w:r w:rsidR="0029209E" w:rsidRPr="001878F7">
              <w:rPr>
                <w:rStyle w:val="Hyperlink"/>
              </w:rPr>
            </w:r>
          </w:ins>
          <w:ins w:id="47" w:author="Davidson, Claudia" w:date="2018-11-26T10:25:00Z">
            <w:r w:rsidRPr="001878F7">
              <w:rPr>
                <w:rStyle w:val="Hyperlink"/>
              </w:rPr>
              <w:fldChar w:fldCharType="separate"/>
            </w:r>
            <w:r w:rsidRPr="001878F7">
              <w:rPr>
                <w:rStyle w:val="Hyperlink"/>
              </w:rPr>
              <w:t>3.1 Table 2: Baseline characteristics for patients with follow-up</w:t>
            </w:r>
            <w:r>
              <w:rPr>
                <w:webHidden/>
              </w:rPr>
              <w:tab/>
            </w:r>
            <w:r>
              <w:rPr>
                <w:webHidden/>
              </w:rPr>
              <w:fldChar w:fldCharType="begin"/>
            </w:r>
            <w:r>
              <w:rPr>
                <w:webHidden/>
              </w:rPr>
              <w:instrText xml:space="preserve"> PAGEREF _Toc530991293 \h </w:instrText>
            </w:r>
          </w:ins>
          <w:r>
            <w:rPr>
              <w:webHidden/>
            </w:rPr>
          </w:r>
          <w:r>
            <w:rPr>
              <w:webHidden/>
            </w:rPr>
            <w:fldChar w:fldCharType="separate"/>
          </w:r>
          <w:ins w:id="48" w:author="Davidson, Claudia" w:date="2018-11-27T13:47:00Z">
            <w:r w:rsidR="0029209E">
              <w:rPr>
                <w:webHidden/>
              </w:rPr>
              <w:t>5</w:t>
            </w:r>
          </w:ins>
          <w:ins w:id="49" w:author="Davidson, Claudia" w:date="2018-11-26T10:25:00Z">
            <w:r>
              <w:rPr>
                <w:webHidden/>
              </w:rPr>
              <w:fldChar w:fldCharType="end"/>
            </w:r>
            <w:r w:rsidRPr="001878F7">
              <w:rPr>
                <w:rStyle w:val="Hyperlink"/>
              </w:rPr>
              <w:fldChar w:fldCharType="end"/>
            </w:r>
          </w:ins>
        </w:p>
        <w:p w14:paraId="330BA2AB" w14:textId="4F54E126" w:rsidR="00320EFF" w:rsidRDefault="00320EFF">
          <w:pPr>
            <w:pStyle w:val="TOC2"/>
            <w:rPr>
              <w:ins w:id="50" w:author="Davidson, Claudia" w:date="2018-11-26T10:25:00Z"/>
              <w:rFonts w:asciiTheme="minorHAnsi" w:eastAsiaTheme="minorEastAsia" w:hAnsiTheme="minorHAnsi" w:cstheme="minorBidi"/>
              <w:sz w:val="22"/>
              <w:szCs w:val="22"/>
              <w:lang w:eastAsia="en-US"/>
            </w:rPr>
          </w:pPr>
          <w:ins w:id="51" w:author="Davidson, Claudia" w:date="2018-11-26T10:25:00Z">
            <w:r w:rsidRPr="001878F7">
              <w:rPr>
                <w:rStyle w:val="Hyperlink"/>
              </w:rPr>
              <w:fldChar w:fldCharType="begin"/>
            </w:r>
            <w:r w:rsidRPr="001878F7">
              <w:rPr>
                <w:rStyle w:val="Hyperlink"/>
              </w:rPr>
              <w:instrText xml:space="preserve"> </w:instrText>
            </w:r>
            <w:r>
              <w:instrText>HYPERLINK \l "_Toc530991294"</w:instrText>
            </w:r>
            <w:r w:rsidRPr="001878F7">
              <w:rPr>
                <w:rStyle w:val="Hyperlink"/>
              </w:rPr>
              <w:instrText xml:space="preserve"> </w:instrText>
            </w:r>
          </w:ins>
          <w:ins w:id="52" w:author="Davidson, Claudia" w:date="2018-11-27T13:47:00Z">
            <w:r w:rsidR="0029209E" w:rsidRPr="001878F7">
              <w:rPr>
                <w:rStyle w:val="Hyperlink"/>
              </w:rPr>
            </w:r>
          </w:ins>
          <w:ins w:id="53" w:author="Davidson, Claudia" w:date="2018-11-26T10:25:00Z">
            <w:r w:rsidRPr="001878F7">
              <w:rPr>
                <w:rStyle w:val="Hyperlink"/>
              </w:rPr>
              <w:fldChar w:fldCharType="separate"/>
            </w:r>
            <w:r w:rsidRPr="001878F7">
              <w:rPr>
                <w:rStyle w:val="Hyperlink"/>
              </w:rPr>
              <w:t>3.2  Table 3: Medical and clinical history for patients with follow-up</w:t>
            </w:r>
            <w:r>
              <w:rPr>
                <w:webHidden/>
              </w:rPr>
              <w:tab/>
            </w:r>
            <w:r>
              <w:rPr>
                <w:webHidden/>
              </w:rPr>
              <w:fldChar w:fldCharType="begin"/>
            </w:r>
            <w:r>
              <w:rPr>
                <w:webHidden/>
              </w:rPr>
              <w:instrText xml:space="preserve"> PAGEREF _Toc530991294 \h </w:instrText>
            </w:r>
          </w:ins>
          <w:r>
            <w:rPr>
              <w:webHidden/>
            </w:rPr>
          </w:r>
          <w:r>
            <w:rPr>
              <w:webHidden/>
            </w:rPr>
            <w:fldChar w:fldCharType="separate"/>
          </w:r>
          <w:ins w:id="54" w:author="Davidson, Claudia" w:date="2018-11-27T13:47:00Z">
            <w:r w:rsidR="0029209E">
              <w:rPr>
                <w:webHidden/>
              </w:rPr>
              <w:t>6</w:t>
            </w:r>
          </w:ins>
          <w:ins w:id="55" w:author="Davidson, Claudia" w:date="2018-11-26T10:25:00Z">
            <w:r>
              <w:rPr>
                <w:webHidden/>
              </w:rPr>
              <w:fldChar w:fldCharType="end"/>
            </w:r>
            <w:r w:rsidRPr="001878F7">
              <w:rPr>
                <w:rStyle w:val="Hyperlink"/>
              </w:rPr>
              <w:fldChar w:fldCharType="end"/>
            </w:r>
          </w:ins>
        </w:p>
        <w:p w14:paraId="606C3949" w14:textId="320A0A4E" w:rsidR="00320EFF" w:rsidRDefault="00320EFF">
          <w:pPr>
            <w:pStyle w:val="TOC2"/>
            <w:rPr>
              <w:ins w:id="56" w:author="Davidson, Claudia" w:date="2018-11-26T10:25:00Z"/>
              <w:rFonts w:asciiTheme="minorHAnsi" w:eastAsiaTheme="minorEastAsia" w:hAnsiTheme="minorHAnsi" w:cstheme="minorBidi"/>
              <w:sz w:val="22"/>
              <w:szCs w:val="22"/>
              <w:lang w:eastAsia="en-US"/>
            </w:rPr>
          </w:pPr>
          <w:ins w:id="57" w:author="Davidson, Claudia" w:date="2018-11-26T10:25:00Z">
            <w:r w:rsidRPr="001878F7">
              <w:rPr>
                <w:rStyle w:val="Hyperlink"/>
              </w:rPr>
              <w:fldChar w:fldCharType="begin"/>
            </w:r>
            <w:r w:rsidRPr="001878F7">
              <w:rPr>
                <w:rStyle w:val="Hyperlink"/>
              </w:rPr>
              <w:instrText xml:space="preserve"> </w:instrText>
            </w:r>
            <w:r>
              <w:instrText>HYPERLINK \l "_Toc530991295"</w:instrText>
            </w:r>
            <w:r w:rsidRPr="001878F7">
              <w:rPr>
                <w:rStyle w:val="Hyperlink"/>
              </w:rPr>
              <w:instrText xml:space="preserve"> </w:instrText>
            </w:r>
          </w:ins>
          <w:ins w:id="58" w:author="Davidson, Claudia" w:date="2018-11-27T13:47:00Z">
            <w:r w:rsidR="0029209E" w:rsidRPr="001878F7">
              <w:rPr>
                <w:rStyle w:val="Hyperlink"/>
              </w:rPr>
            </w:r>
          </w:ins>
          <w:ins w:id="59" w:author="Davidson, Claudia" w:date="2018-11-26T10:25:00Z">
            <w:r w:rsidRPr="001878F7">
              <w:rPr>
                <w:rStyle w:val="Hyperlink"/>
              </w:rPr>
              <w:fldChar w:fldCharType="separate"/>
            </w:r>
            <w:r w:rsidRPr="001878F7">
              <w:rPr>
                <w:rStyle w:val="Hyperlink"/>
              </w:rPr>
              <w:t>3.3 Table 4: Surgical procedures by diagnosis group for patients with follow-up</w:t>
            </w:r>
            <w:r>
              <w:rPr>
                <w:webHidden/>
              </w:rPr>
              <w:tab/>
            </w:r>
            <w:r>
              <w:rPr>
                <w:webHidden/>
              </w:rPr>
              <w:fldChar w:fldCharType="begin"/>
            </w:r>
            <w:r>
              <w:rPr>
                <w:webHidden/>
              </w:rPr>
              <w:instrText xml:space="preserve"> PAGEREF _Toc530991295 \h </w:instrText>
            </w:r>
          </w:ins>
          <w:r>
            <w:rPr>
              <w:webHidden/>
            </w:rPr>
          </w:r>
          <w:r>
            <w:rPr>
              <w:webHidden/>
            </w:rPr>
            <w:fldChar w:fldCharType="separate"/>
          </w:r>
          <w:ins w:id="60" w:author="Davidson, Claudia" w:date="2018-11-27T13:47:00Z">
            <w:r w:rsidR="0029209E">
              <w:rPr>
                <w:webHidden/>
              </w:rPr>
              <w:t>8</w:t>
            </w:r>
          </w:ins>
          <w:ins w:id="61" w:author="Davidson, Claudia" w:date="2018-11-26T10:25:00Z">
            <w:r>
              <w:rPr>
                <w:webHidden/>
              </w:rPr>
              <w:fldChar w:fldCharType="end"/>
            </w:r>
            <w:r w:rsidRPr="001878F7">
              <w:rPr>
                <w:rStyle w:val="Hyperlink"/>
              </w:rPr>
              <w:fldChar w:fldCharType="end"/>
            </w:r>
          </w:ins>
        </w:p>
        <w:p w14:paraId="32DE8415" w14:textId="6643BE88" w:rsidR="00320EFF" w:rsidRDefault="00320EFF">
          <w:pPr>
            <w:pStyle w:val="TOC2"/>
            <w:rPr>
              <w:ins w:id="62" w:author="Davidson, Claudia" w:date="2018-11-26T10:25:00Z"/>
              <w:rFonts w:asciiTheme="minorHAnsi" w:eastAsiaTheme="minorEastAsia" w:hAnsiTheme="minorHAnsi" w:cstheme="minorBidi"/>
              <w:sz w:val="22"/>
              <w:szCs w:val="22"/>
              <w:lang w:eastAsia="en-US"/>
            </w:rPr>
          </w:pPr>
          <w:ins w:id="63" w:author="Davidson, Claudia" w:date="2018-11-26T10:25:00Z">
            <w:r w:rsidRPr="001878F7">
              <w:rPr>
                <w:rStyle w:val="Hyperlink"/>
              </w:rPr>
              <w:fldChar w:fldCharType="begin"/>
            </w:r>
            <w:r w:rsidRPr="001878F7">
              <w:rPr>
                <w:rStyle w:val="Hyperlink"/>
              </w:rPr>
              <w:instrText xml:space="preserve"> </w:instrText>
            </w:r>
            <w:r>
              <w:instrText>HYPERLINK \l "_Toc530991296"</w:instrText>
            </w:r>
            <w:r w:rsidRPr="001878F7">
              <w:rPr>
                <w:rStyle w:val="Hyperlink"/>
              </w:rPr>
              <w:instrText xml:space="preserve"> </w:instrText>
            </w:r>
          </w:ins>
          <w:ins w:id="64" w:author="Davidson, Claudia" w:date="2018-11-27T13:47:00Z">
            <w:r w:rsidR="0029209E" w:rsidRPr="001878F7">
              <w:rPr>
                <w:rStyle w:val="Hyperlink"/>
              </w:rPr>
            </w:r>
          </w:ins>
          <w:ins w:id="65" w:author="Davidson, Claudia" w:date="2018-11-26T10:25:00Z">
            <w:r w:rsidRPr="001878F7">
              <w:rPr>
                <w:rStyle w:val="Hyperlink"/>
              </w:rPr>
              <w:fldChar w:fldCharType="separate"/>
            </w:r>
            <w:r w:rsidRPr="001878F7">
              <w:rPr>
                <w:rStyle w:val="Hyperlink"/>
              </w:rPr>
              <w:t>3.4 Table 5: Indicators of safety and quality of care for patients with follow-up</w:t>
            </w:r>
            <w:r>
              <w:rPr>
                <w:webHidden/>
              </w:rPr>
              <w:tab/>
            </w:r>
            <w:r>
              <w:rPr>
                <w:webHidden/>
              </w:rPr>
              <w:fldChar w:fldCharType="begin"/>
            </w:r>
            <w:r>
              <w:rPr>
                <w:webHidden/>
              </w:rPr>
              <w:instrText xml:space="preserve"> PAGEREF _Toc530991296 \h </w:instrText>
            </w:r>
          </w:ins>
          <w:r>
            <w:rPr>
              <w:webHidden/>
            </w:rPr>
          </w:r>
          <w:r>
            <w:rPr>
              <w:webHidden/>
            </w:rPr>
            <w:fldChar w:fldCharType="separate"/>
          </w:r>
          <w:ins w:id="66" w:author="Davidson, Claudia" w:date="2018-11-27T13:47:00Z">
            <w:r w:rsidR="0029209E">
              <w:rPr>
                <w:webHidden/>
              </w:rPr>
              <w:t>9</w:t>
            </w:r>
          </w:ins>
          <w:ins w:id="67" w:author="Davidson, Claudia" w:date="2018-11-26T10:25:00Z">
            <w:r>
              <w:rPr>
                <w:webHidden/>
              </w:rPr>
              <w:fldChar w:fldCharType="end"/>
            </w:r>
            <w:r w:rsidRPr="001878F7">
              <w:rPr>
                <w:rStyle w:val="Hyperlink"/>
              </w:rPr>
              <w:fldChar w:fldCharType="end"/>
            </w:r>
          </w:ins>
        </w:p>
        <w:p w14:paraId="1D7DD5F3" w14:textId="1A7A63F0" w:rsidR="00320EFF" w:rsidRDefault="00320EFF">
          <w:pPr>
            <w:pStyle w:val="TOC2"/>
            <w:rPr>
              <w:ins w:id="68" w:author="Davidson, Claudia" w:date="2018-11-26T10:25:00Z"/>
              <w:rFonts w:asciiTheme="minorHAnsi" w:eastAsiaTheme="minorEastAsia" w:hAnsiTheme="minorHAnsi" w:cstheme="minorBidi"/>
              <w:sz w:val="22"/>
              <w:szCs w:val="22"/>
              <w:lang w:eastAsia="en-US"/>
            </w:rPr>
          </w:pPr>
          <w:ins w:id="69" w:author="Davidson, Claudia" w:date="2018-11-26T10:25:00Z">
            <w:r w:rsidRPr="001878F7">
              <w:rPr>
                <w:rStyle w:val="Hyperlink"/>
              </w:rPr>
              <w:fldChar w:fldCharType="begin"/>
            </w:r>
            <w:r w:rsidRPr="001878F7">
              <w:rPr>
                <w:rStyle w:val="Hyperlink"/>
              </w:rPr>
              <w:instrText xml:space="preserve"> </w:instrText>
            </w:r>
            <w:r>
              <w:instrText>HYPERLINK \l "_Toc530991297"</w:instrText>
            </w:r>
            <w:r w:rsidRPr="001878F7">
              <w:rPr>
                <w:rStyle w:val="Hyperlink"/>
              </w:rPr>
              <w:instrText xml:space="preserve"> </w:instrText>
            </w:r>
          </w:ins>
          <w:ins w:id="70" w:author="Davidson, Claudia" w:date="2018-11-27T13:47:00Z">
            <w:r w:rsidR="0029209E" w:rsidRPr="001878F7">
              <w:rPr>
                <w:rStyle w:val="Hyperlink"/>
              </w:rPr>
            </w:r>
          </w:ins>
          <w:ins w:id="71" w:author="Davidson, Claudia" w:date="2018-11-26T10:25:00Z">
            <w:r w:rsidRPr="001878F7">
              <w:rPr>
                <w:rStyle w:val="Hyperlink"/>
              </w:rPr>
              <w:fldChar w:fldCharType="separate"/>
            </w:r>
            <w:r w:rsidRPr="001878F7">
              <w:rPr>
                <w:rStyle w:val="Hyperlink"/>
              </w:rPr>
              <w:t>3.5 Figure 2: Satisfaction from surgery</w:t>
            </w:r>
            <w:r>
              <w:rPr>
                <w:webHidden/>
              </w:rPr>
              <w:tab/>
            </w:r>
            <w:r>
              <w:rPr>
                <w:webHidden/>
              </w:rPr>
              <w:fldChar w:fldCharType="begin"/>
            </w:r>
            <w:r>
              <w:rPr>
                <w:webHidden/>
              </w:rPr>
              <w:instrText xml:space="preserve"> PAGEREF _Toc530991297 \h </w:instrText>
            </w:r>
          </w:ins>
          <w:r>
            <w:rPr>
              <w:webHidden/>
            </w:rPr>
          </w:r>
          <w:r>
            <w:rPr>
              <w:webHidden/>
            </w:rPr>
            <w:fldChar w:fldCharType="separate"/>
          </w:r>
          <w:ins w:id="72" w:author="Davidson, Claudia" w:date="2018-11-27T13:47:00Z">
            <w:r w:rsidR="0029209E">
              <w:rPr>
                <w:webHidden/>
              </w:rPr>
              <w:t>10</w:t>
            </w:r>
          </w:ins>
          <w:ins w:id="73" w:author="Davidson, Claudia" w:date="2018-11-26T10:25:00Z">
            <w:r>
              <w:rPr>
                <w:webHidden/>
              </w:rPr>
              <w:fldChar w:fldCharType="end"/>
            </w:r>
            <w:r w:rsidRPr="001878F7">
              <w:rPr>
                <w:rStyle w:val="Hyperlink"/>
              </w:rPr>
              <w:fldChar w:fldCharType="end"/>
            </w:r>
          </w:ins>
        </w:p>
        <w:p w14:paraId="7F858737" w14:textId="0A81CA2A" w:rsidR="00320EFF" w:rsidRDefault="00320EFF">
          <w:pPr>
            <w:pStyle w:val="TOC2"/>
            <w:rPr>
              <w:ins w:id="74" w:author="Davidson, Claudia" w:date="2018-11-26T10:25:00Z"/>
              <w:rFonts w:asciiTheme="minorHAnsi" w:eastAsiaTheme="minorEastAsia" w:hAnsiTheme="minorHAnsi" w:cstheme="minorBidi"/>
              <w:sz w:val="22"/>
              <w:szCs w:val="22"/>
              <w:lang w:eastAsia="en-US"/>
            </w:rPr>
          </w:pPr>
          <w:ins w:id="75" w:author="Davidson, Claudia" w:date="2018-11-26T10:25:00Z">
            <w:r w:rsidRPr="001878F7">
              <w:rPr>
                <w:rStyle w:val="Hyperlink"/>
              </w:rPr>
              <w:fldChar w:fldCharType="begin"/>
            </w:r>
            <w:r w:rsidRPr="001878F7">
              <w:rPr>
                <w:rStyle w:val="Hyperlink"/>
              </w:rPr>
              <w:instrText xml:space="preserve"> </w:instrText>
            </w:r>
            <w:r>
              <w:instrText>HYPERLINK \l "_Toc530991298"</w:instrText>
            </w:r>
            <w:r w:rsidRPr="001878F7">
              <w:rPr>
                <w:rStyle w:val="Hyperlink"/>
              </w:rPr>
              <w:instrText xml:space="preserve"> </w:instrText>
            </w:r>
          </w:ins>
          <w:ins w:id="76" w:author="Davidson, Claudia" w:date="2018-11-27T13:47:00Z">
            <w:r w:rsidR="0029209E" w:rsidRPr="001878F7">
              <w:rPr>
                <w:rStyle w:val="Hyperlink"/>
              </w:rPr>
            </w:r>
          </w:ins>
          <w:ins w:id="77" w:author="Davidson, Claudia" w:date="2018-11-26T10:25:00Z">
            <w:r w:rsidRPr="001878F7">
              <w:rPr>
                <w:rStyle w:val="Hyperlink"/>
              </w:rPr>
              <w:fldChar w:fldCharType="separate"/>
            </w:r>
            <w:r w:rsidRPr="001878F7">
              <w:rPr>
                <w:rStyle w:val="Hyperlink"/>
              </w:rPr>
              <w:t>3.6 Figure 3: Readmission category</w:t>
            </w:r>
            <w:r>
              <w:rPr>
                <w:webHidden/>
              </w:rPr>
              <w:tab/>
            </w:r>
            <w:r>
              <w:rPr>
                <w:webHidden/>
              </w:rPr>
              <w:fldChar w:fldCharType="begin"/>
            </w:r>
            <w:r>
              <w:rPr>
                <w:webHidden/>
              </w:rPr>
              <w:instrText xml:space="preserve"> PAGEREF _Toc530991298 \h </w:instrText>
            </w:r>
          </w:ins>
          <w:r>
            <w:rPr>
              <w:webHidden/>
            </w:rPr>
          </w:r>
          <w:r>
            <w:rPr>
              <w:webHidden/>
            </w:rPr>
            <w:fldChar w:fldCharType="separate"/>
          </w:r>
          <w:ins w:id="78" w:author="Davidson, Claudia" w:date="2018-11-27T13:47:00Z">
            <w:r w:rsidR="0029209E">
              <w:rPr>
                <w:webHidden/>
              </w:rPr>
              <w:t>10</w:t>
            </w:r>
          </w:ins>
          <w:ins w:id="79" w:author="Davidson, Claudia" w:date="2018-11-26T10:25:00Z">
            <w:r>
              <w:rPr>
                <w:webHidden/>
              </w:rPr>
              <w:fldChar w:fldCharType="end"/>
            </w:r>
            <w:r w:rsidRPr="001878F7">
              <w:rPr>
                <w:rStyle w:val="Hyperlink"/>
              </w:rPr>
              <w:fldChar w:fldCharType="end"/>
            </w:r>
          </w:ins>
        </w:p>
        <w:p w14:paraId="40A1552C" w14:textId="741AF780" w:rsidR="00320EFF" w:rsidRDefault="00320EFF">
          <w:pPr>
            <w:pStyle w:val="TOC2"/>
            <w:rPr>
              <w:ins w:id="80" w:author="Davidson, Claudia" w:date="2018-11-26T10:25:00Z"/>
              <w:rFonts w:asciiTheme="minorHAnsi" w:eastAsiaTheme="minorEastAsia" w:hAnsiTheme="minorHAnsi" w:cstheme="minorBidi"/>
              <w:sz w:val="22"/>
              <w:szCs w:val="22"/>
              <w:lang w:eastAsia="en-US"/>
            </w:rPr>
          </w:pPr>
          <w:ins w:id="81" w:author="Davidson, Claudia" w:date="2018-11-26T10:25:00Z">
            <w:r w:rsidRPr="001878F7">
              <w:rPr>
                <w:rStyle w:val="Hyperlink"/>
              </w:rPr>
              <w:fldChar w:fldCharType="begin"/>
            </w:r>
            <w:r w:rsidRPr="001878F7">
              <w:rPr>
                <w:rStyle w:val="Hyperlink"/>
              </w:rPr>
              <w:instrText xml:space="preserve"> </w:instrText>
            </w:r>
            <w:r>
              <w:instrText>HYPERLINK \l "_Toc530991299"</w:instrText>
            </w:r>
            <w:r w:rsidRPr="001878F7">
              <w:rPr>
                <w:rStyle w:val="Hyperlink"/>
              </w:rPr>
              <w:instrText xml:space="preserve"> </w:instrText>
            </w:r>
          </w:ins>
          <w:ins w:id="82" w:author="Davidson, Claudia" w:date="2018-11-27T13:47:00Z">
            <w:r w:rsidR="0029209E" w:rsidRPr="001878F7">
              <w:rPr>
                <w:rStyle w:val="Hyperlink"/>
              </w:rPr>
            </w:r>
          </w:ins>
          <w:ins w:id="83" w:author="Davidson, Claudia" w:date="2018-11-26T10:25:00Z">
            <w:r w:rsidRPr="001878F7">
              <w:rPr>
                <w:rStyle w:val="Hyperlink"/>
              </w:rPr>
              <w:fldChar w:fldCharType="separate"/>
            </w:r>
            <w:r w:rsidRPr="001878F7">
              <w:rPr>
                <w:rStyle w:val="Hyperlink"/>
              </w:rPr>
              <w:t>3.7 Table 6: Utilization by surgical approach for patients with 3-month follow-up</w:t>
            </w:r>
            <w:r>
              <w:rPr>
                <w:webHidden/>
              </w:rPr>
              <w:tab/>
            </w:r>
            <w:r>
              <w:rPr>
                <w:webHidden/>
              </w:rPr>
              <w:fldChar w:fldCharType="begin"/>
            </w:r>
            <w:r>
              <w:rPr>
                <w:webHidden/>
              </w:rPr>
              <w:instrText xml:space="preserve"> PAGEREF _Toc530991299 \h </w:instrText>
            </w:r>
          </w:ins>
          <w:r>
            <w:rPr>
              <w:webHidden/>
            </w:rPr>
          </w:r>
          <w:r>
            <w:rPr>
              <w:webHidden/>
            </w:rPr>
            <w:fldChar w:fldCharType="separate"/>
          </w:r>
          <w:ins w:id="84" w:author="Davidson, Claudia" w:date="2018-11-27T13:47:00Z">
            <w:r w:rsidR="0029209E">
              <w:rPr>
                <w:webHidden/>
              </w:rPr>
              <w:t>11</w:t>
            </w:r>
          </w:ins>
          <w:ins w:id="85" w:author="Davidson, Claudia" w:date="2018-11-26T10:25:00Z">
            <w:r>
              <w:rPr>
                <w:webHidden/>
              </w:rPr>
              <w:fldChar w:fldCharType="end"/>
            </w:r>
            <w:r w:rsidRPr="001878F7">
              <w:rPr>
                <w:rStyle w:val="Hyperlink"/>
              </w:rPr>
              <w:fldChar w:fldCharType="end"/>
            </w:r>
          </w:ins>
        </w:p>
        <w:p w14:paraId="084D4D22" w14:textId="6C55411A" w:rsidR="00320EFF" w:rsidRDefault="00320EFF">
          <w:pPr>
            <w:pStyle w:val="TOC1"/>
            <w:tabs>
              <w:tab w:val="right" w:leader="dot" w:pos="9350"/>
            </w:tabs>
            <w:rPr>
              <w:ins w:id="86" w:author="Davidson, Claudia" w:date="2018-11-26T10:25:00Z"/>
              <w:noProof/>
              <w:lang w:eastAsia="en-US"/>
            </w:rPr>
          </w:pPr>
          <w:ins w:id="87" w:author="Davidson, Claudia" w:date="2018-11-26T10:25:00Z">
            <w:r w:rsidRPr="001878F7">
              <w:rPr>
                <w:rStyle w:val="Hyperlink"/>
                <w:noProof/>
              </w:rPr>
              <w:fldChar w:fldCharType="begin"/>
            </w:r>
            <w:r w:rsidRPr="001878F7">
              <w:rPr>
                <w:rStyle w:val="Hyperlink"/>
                <w:noProof/>
              </w:rPr>
              <w:instrText xml:space="preserve"> </w:instrText>
            </w:r>
            <w:r>
              <w:rPr>
                <w:noProof/>
              </w:rPr>
              <w:instrText>HYPERLINK \l "_Toc530991300"</w:instrText>
            </w:r>
            <w:r w:rsidRPr="001878F7">
              <w:rPr>
                <w:rStyle w:val="Hyperlink"/>
                <w:noProof/>
              </w:rPr>
              <w:instrText xml:space="preserve"> </w:instrText>
            </w:r>
          </w:ins>
          <w:ins w:id="88" w:author="Davidson, Claudia" w:date="2018-11-27T13:47:00Z">
            <w:r w:rsidR="0029209E" w:rsidRPr="001878F7">
              <w:rPr>
                <w:rStyle w:val="Hyperlink"/>
                <w:noProof/>
              </w:rPr>
            </w:r>
          </w:ins>
          <w:ins w:id="89" w:author="Davidson, Claudia" w:date="2018-11-26T10:25:00Z">
            <w:r w:rsidRPr="001878F7">
              <w:rPr>
                <w:rStyle w:val="Hyperlink"/>
                <w:noProof/>
              </w:rPr>
              <w:fldChar w:fldCharType="separate"/>
            </w:r>
            <w:r w:rsidRPr="001878F7">
              <w:rPr>
                <w:rStyle w:val="Hyperlink"/>
                <w:rFonts w:eastAsia="Times New Roman"/>
                <w:noProof/>
              </w:rPr>
              <w:t>Chapter 4: The Statistics and Outcomes Report- Section III</w:t>
            </w:r>
            <w:r>
              <w:rPr>
                <w:noProof/>
                <w:webHidden/>
              </w:rPr>
              <w:tab/>
            </w:r>
            <w:r>
              <w:rPr>
                <w:noProof/>
                <w:webHidden/>
              </w:rPr>
              <w:fldChar w:fldCharType="begin"/>
            </w:r>
            <w:r>
              <w:rPr>
                <w:noProof/>
                <w:webHidden/>
              </w:rPr>
              <w:instrText xml:space="preserve"> PAGEREF _Toc530991300 \h </w:instrText>
            </w:r>
          </w:ins>
          <w:r>
            <w:rPr>
              <w:noProof/>
              <w:webHidden/>
            </w:rPr>
          </w:r>
          <w:r>
            <w:rPr>
              <w:noProof/>
              <w:webHidden/>
            </w:rPr>
            <w:fldChar w:fldCharType="separate"/>
          </w:r>
          <w:ins w:id="90" w:author="Davidson, Claudia" w:date="2018-11-27T13:47:00Z">
            <w:r w:rsidR="0029209E">
              <w:rPr>
                <w:noProof/>
                <w:webHidden/>
              </w:rPr>
              <w:t>13</w:t>
            </w:r>
          </w:ins>
          <w:ins w:id="91" w:author="Davidson, Claudia" w:date="2018-11-26T10:25:00Z">
            <w:r>
              <w:rPr>
                <w:noProof/>
                <w:webHidden/>
              </w:rPr>
              <w:fldChar w:fldCharType="end"/>
            </w:r>
            <w:r w:rsidRPr="001878F7">
              <w:rPr>
                <w:rStyle w:val="Hyperlink"/>
                <w:noProof/>
              </w:rPr>
              <w:fldChar w:fldCharType="end"/>
            </w:r>
          </w:ins>
        </w:p>
        <w:p w14:paraId="1894C428" w14:textId="3EF1EC34" w:rsidR="00320EFF" w:rsidRDefault="00320EFF">
          <w:pPr>
            <w:pStyle w:val="TOC2"/>
            <w:rPr>
              <w:ins w:id="92" w:author="Davidson, Claudia" w:date="2018-11-26T10:25:00Z"/>
              <w:rFonts w:asciiTheme="minorHAnsi" w:eastAsiaTheme="minorEastAsia" w:hAnsiTheme="minorHAnsi" w:cstheme="minorBidi"/>
              <w:sz w:val="22"/>
              <w:szCs w:val="22"/>
              <w:lang w:eastAsia="en-US"/>
            </w:rPr>
          </w:pPr>
          <w:ins w:id="93" w:author="Davidson, Claudia" w:date="2018-11-26T10:25:00Z">
            <w:r w:rsidRPr="001878F7">
              <w:rPr>
                <w:rStyle w:val="Hyperlink"/>
              </w:rPr>
              <w:fldChar w:fldCharType="begin"/>
            </w:r>
            <w:r w:rsidRPr="001878F7">
              <w:rPr>
                <w:rStyle w:val="Hyperlink"/>
              </w:rPr>
              <w:instrText xml:space="preserve"> </w:instrText>
            </w:r>
            <w:r>
              <w:instrText>HYPERLINK \l "_Toc530991301"</w:instrText>
            </w:r>
            <w:r w:rsidRPr="001878F7">
              <w:rPr>
                <w:rStyle w:val="Hyperlink"/>
              </w:rPr>
              <w:instrText xml:space="preserve"> </w:instrText>
            </w:r>
          </w:ins>
          <w:ins w:id="94" w:author="Davidson, Claudia" w:date="2018-11-27T13:47:00Z">
            <w:r w:rsidR="0029209E" w:rsidRPr="001878F7">
              <w:rPr>
                <w:rStyle w:val="Hyperlink"/>
              </w:rPr>
            </w:r>
          </w:ins>
          <w:ins w:id="95" w:author="Davidson, Claudia" w:date="2018-11-26T10:25:00Z">
            <w:r w:rsidRPr="001878F7">
              <w:rPr>
                <w:rStyle w:val="Hyperlink"/>
              </w:rPr>
              <w:fldChar w:fldCharType="separate"/>
            </w:r>
            <w:r w:rsidRPr="001878F7">
              <w:rPr>
                <w:rStyle w:val="Hyperlink"/>
              </w:rPr>
              <w:t>4.1 Table 7: Outcomes at baseline, 3-month and 12-month for patients with 12-month follow-up (overall)</w:t>
            </w:r>
            <w:r>
              <w:rPr>
                <w:webHidden/>
              </w:rPr>
              <w:tab/>
            </w:r>
            <w:r>
              <w:rPr>
                <w:webHidden/>
              </w:rPr>
              <w:fldChar w:fldCharType="begin"/>
            </w:r>
            <w:r>
              <w:rPr>
                <w:webHidden/>
              </w:rPr>
              <w:instrText xml:space="preserve"> PAGEREF _Toc530991301 \h </w:instrText>
            </w:r>
          </w:ins>
          <w:r>
            <w:rPr>
              <w:webHidden/>
            </w:rPr>
          </w:r>
          <w:r>
            <w:rPr>
              <w:webHidden/>
            </w:rPr>
            <w:fldChar w:fldCharType="separate"/>
          </w:r>
          <w:ins w:id="96" w:author="Davidson, Claudia" w:date="2018-11-27T13:47:00Z">
            <w:r w:rsidR="0029209E">
              <w:rPr>
                <w:webHidden/>
              </w:rPr>
              <w:t>13</w:t>
            </w:r>
          </w:ins>
          <w:ins w:id="97" w:author="Davidson, Claudia" w:date="2018-11-26T10:25:00Z">
            <w:r>
              <w:rPr>
                <w:webHidden/>
              </w:rPr>
              <w:fldChar w:fldCharType="end"/>
            </w:r>
            <w:r w:rsidRPr="001878F7">
              <w:rPr>
                <w:rStyle w:val="Hyperlink"/>
              </w:rPr>
              <w:fldChar w:fldCharType="end"/>
            </w:r>
          </w:ins>
        </w:p>
        <w:p w14:paraId="1E35EBDB" w14:textId="22DC1F10" w:rsidR="00320EFF" w:rsidRDefault="00320EFF">
          <w:pPr>
            <w:pStyle w:val="TOC2"/>
            <w:rPr>
              <w:ins w:id="98" w:author="Davidson, Claudia" w:date="2018-11-26T10:25:00Z"/>
              <w:rFonts w:asciiTheme="minorHAnsi" w:eastAsiaTheme="minorEastAsia" w:hAnsiTheme="minorHAnsi" w:cstheme="minorBidi"/>
              <w:sz w:val="22"/>
              <w:szCs w:val="22"/>
              <w:lang w:eastAsia="en-US"/>
            </w:rPr>
          </w:pPr>
          <w:ins w:id="99" w:author="Davidson, Claudia" w:date="2018-11-26T10:25:00Z">
            <w:r w:rsidRPr="001878F7">
              <w:rPr>
                <w:rStyle w:val="Hyperlink"/>
              </w:rPr>
              <w:fldChar w:fldCharType="begin"/>
            </w:r>
            <w:r w:rsidRPr="001878F7">
              <w:rPr>
                <w:rStyle w:val="Hyperlink"/>
              </w:rPr>
              <w:instrText xml:space="preserve"> </w:instrText>
            </w:r>
            <w:r>
              <w:instrText>HYPERLINK \l "_Toc530991302"</w:instrText>
            </w:r>
            <w:r w:rsidRPr="001878F7">
              <w:rPr>
                <w:rStyle w:val="Hyperlink"/>
              </w:rPr>
              <w:instrText xml:space="preserve"> </w:instrText>
            </w:r>
          </w:ins>
          <w:ins w:id="100" w:author="Davidson, Claudia" w:date="2018-11-27T13:47:00Z">
            <w:r w:rsidR="0029209E" w:rsidRPr="001878F7">
              <w:rPr>
                <w:rStyle w:val="Hyperlink"/>
              </w:rPr>
            </w:r>
          </w:ins>
          <w:ins w:id="101" w:author="Davidson, Claudia" w:date="2018-11-26T10:25:00Z">
            <w:r w:rsidRPr="001878F7">
              <w:rPr>
                <w:rStyle w:val="Hyperlink"/>
              </w:rPr>
              <w:fldChar w:fldCharType="separate"/>
            </w:r>
            <w:r w:rsidRPr="001878F7">
              <w:rPr>
                <w:rStyle w:val="Hyperlink"/>
              </w:rPr>
              <w:t>4.2 Figure 4: Means and standard deviations at the three time points (NRS, ODI, and EQ-5D)</w:t>
            </w:r>
            <w:r>
              <w:rPr>
                <w:webHidden/>
              </w:rPr>
              <w:tab/>
            </w:r>
            <w:r>
              <w:rPr>
                <w:webHidden/>
              </w:rPr>
              <w:fldChar w:fldCharType="begin"/>
            </w:r>
            <w:r>
              <w:rPr>
                <w:webHidden/>
              </w:rPr>
              <w:instrText xml:space="preserve"> PAGEREF _Toc530991302 \h </w:instrText>
            </w:r>
          </w:ins>
          <w:r>
            <w:rPr>
              <w:webHidden/>
            </w:rPr>
          </w:r>
          <w:r>
            <w:rPr>
              <w:webHidden/>
            </w:rPr>
            <w:fldChar w:fldCharType="separate"/>
          </w:r>
          <w:ins w:id="102" w:author="Davidson, Claudia" w:date="2018-11-27T13:47:00Z">
            <w:r w:rsidR="0029209E">
              <w:rPr>
                <w:webHidden/>
              </w:rPr>
              <w:t>13</w:t>
            </w:r>
          </w:ins>
          <w:ins w:id="103" w:author="Davidson, Claudia" w:date="2018-11-26T10:25:00Z">
            <w:r>
              <w:rPr>
                <w:webHidden/>
              </w:rPr>
              <w:fldChar w:fldCharType="end"/>
            </w:r>
            <w:r w:rsidRPr="001878F7">
              <w:rPr>
                <w:rStyle w:val="Hyperlink"/>
              </w:rPr>
              <w:fldChar w:fldCharType="end"/>
            </w:r>
          </w:ins>
        </w:p>
        <w:p w14:paraId="15A5E250" w14:textId="25AE79E5" w:rsidR="00320EFF" w:rsidRDefault="00320EFF">
          <w:pPr>
            <w:pStyle w:val="TOC2"/>
            <w:rPr>
              <w:ins w:id="104" w:author="Davidson, Claudia" w:date="2018-11-26T10:25:00Z"/>
              <w:rFonts w:asciiTheme="minorHAnsi" w:eastAsiaTheme="minorEastAsia" w:hAnsiTheme="minorHAnsi" w:cstheme="minorBidi"/>
              <w:sz w:val="22"/>
              <w:szCs w:val="22"/>
              <w:lang w:eastAsia="en-US"/>
            </w:rPr>
          </w:pPr>
          <w:ins w:id="105" w:author="Davidson, Claudia" w:date="2018-11-26T10:25:00Z">
            <w:r w:rsidRPr="001878F7">
              <w:rPr>
                <w:rStyle w:val="Hyperlink"/>
              </w:rPr>
              <w:fldChar w:fldCharType="begin"/>
            </w:r>
            <w:r w:rsidRPr="001878F7">
              <w:rPr>
                <w:rStyle w:val="Hyperlink"/>
              </w:rPr>
              <w:instrText xml:space="preserve"> </w:instrText>
            </w:r>
            <w:r>
              <w:instrText>HYPERLINK \l "_Toc530991303"</w:instrText>
            </w:r>
            <w:r w:rsidRPr="001878F7">
              <w:rPr>
                <w:rStyle w:val="Hyperlink"/>
              </w:rPr>
              <w:instrText xml:space="preserve"> </w:instrText>
            </w:r>
          </w:ins>
          <w:ins w:id="106" w:author="Davidson, Claudia" w:date="2018-11-27T13:47:00Z">
            <w:r w:rsidR="0029209E" w:rsidRPr="001878F7">
              <w:rPr>
                <w:rStyle w:val="Hyperlink"/>
              </w:rPr>
            </w:r>
          </w:ins>
          <w:ins w:id="107" w:author="Davidson, Claudia" w:date="2018-11-26T10:25:00Z">
            <w:r w:rsidRPr="001878F7">
              <w:rPr>
                <w:rStyle w:val="Hyperlink"/>
              </w:rPr>
              <w:fldChar w:fldCharType="separate"/>
            </w:r>
            <w:r w:rsidRPr="001878F7">
              <w:rPr>
                <w:rStyle w:val="Hyperlink"/>
              </w:rPr>
              <w:t>4.3 Table 8: Outcomes at baseline, 3-month and 12-month for patients with 12-month follow-up (by procedure)</w:t>
            </w:r>
            <w:r>
              <w:rPr>
                <w:webHidden/>
              </w:rPr>
              <w:tab/>
            </w:r>
            <w:r>
              <w:rPr>
                <w:webHidden/>
              </w:rPr>
              <w:fldChar w:fldCharType="begin"/>
            </w:r>
            <w:r>
              <w:rPr>
                <w:webHidden/>
              </w:rPr>
              <w:instrText xml:space="preserve"> PAGEREF _Toc530991303 \h </w:instrText>
            </w:r>
          </w:ins>
          <w:r>
            <w:rPr>
              <w:webHidden/>
            </w:rPr>
          </w:r>
          <w:r>
            <w:rPr>
              <w:webHidden/>
            </w:rPr>
            <w:fldChar w:fldCharType="separate"/>
          </w:r>
          <w:ins w:id="108" w:author="Davidson, Claudia" w:date="2018-11-27T13:47:00Z">
            <w:r w:rsidR="0029209E">
              <w:rPr>
                <w:webHidden/>
              </w:rPr>
              <w:t>15</w:t>
            </w:r>
          </w:ins>
          <w:ins w:id="109" w:author="Davidson, Claudia" w:date="2018-11-26T10:25:00Z">
            <w:r>
              <w:rPr>
                <w:webHidden/>
              </w:rPr>
              <w:fldChar w:fldCharType="end"/>
            </w:r>
            <w:r w:rsidRPr="001878F7">
              <w:rPr>
                <w:rStyle w:val="Hyperlink"/>
              </w:rPr>
              <w:fldChar w:fldCharType="end"/>
            </w:r>
          </w:ins>
        </w:p>
        <w:p w14:paraId="17E7E1EB" w14:textId="2729FE14" w:rsidR="00320EFF" w:rsidRDefault="00320EFF">
          <w:pPr>
            <w:pStyle w:val="TOC2"/>
            <w:rPr>
              <w:ins w:id="110" w:author="Davidson, Claudia" w:date="2018-11-26T10:25:00Z"/>
              <w:rFonts w:asciiTheme="minorHAnsi" w:eastAsiaTheme="minorEastAsia" w:hAnsiTheme="minorHAnsi" w:cstheme="minorBidi"/>
              <w:sz w:val="22"/>
              <w:szCs w:val="22"/>
              <w:lang w:eastAsia="en-US"/>
            </w:rPr>
          </w:pPr>
          <w:ins w:id="111" w:author="Davidson, Claudia" w:date="2018-11-26T10:25:00Z">
            <w:r w:rsidRPr="001878F7">
              <w:rPr>
                <w:rStyle w:val="Hyperlink"/>
              </w:rPr>
              <w:fldChar w:fldCharType="begin"/>
            </w:r>
            <w:r w:rsidRPr="001878F7">
              <w:rPr>
                <w:rStyle w:val="Hyperlink"/>
              </w:rPr>
              <w:instrText xml:space="preserve"> </w:instrText>
            </w:r>
            <w:r>
              <w:instrText>HYPERLINK \l "_Toc530991304"</w:instrText>
            </w:r>
            <w:r w:rsidRPr="001878F7">
              <w:rPr>
                <w:rStyle w:val="Hyperlink"/>
              </w:rPr>
              <w:instrText xml:space="preserve"> </w:instrText>
            </w:r>
          </w:ins>
          <w:ins w:id="112" w:author="Davidson, Claudia" w:date="2018-11-27T13:47:00Z">
            <w:r w:rsidR="0029209E" w:rsidRPr="001878F7">
              <w:rPr>
                <w:rStyle w:val="Hyperlink"/>
              </w:rPr>
            </w:r>
          </w:ins>
          <w:ins w:id="113" w:author="Davidson, Claudia" w:date="2018-11-26T10:25:00Z">
            <w:r w:rsidRPr="001878F7">
              <w:rPr>
                <w:rStyle w:val="Hyperlink"/>
              </w:rPr>
              <w:fldChar w:fldCharType="separate"/>
            </w:r>
            <w:r w:rsidRPr="001878F7">
              <w:rPr>
                <w:rStyle w:val="Hyperlink"/>
              </w:rPr>
              <w:t>4.4 Table 9: Site: Self benchmark patient reported outcomes and utilization</w:t>
            </w:r>
            <w:r>
              <w:rPr>
                <w:webHidden/>
              </w:rPr>
              <w:tab/>
            </w:r>
            <w:r>
              <w:rPr>
                <w:webHidden/>
              </w:rPr>
              <w:fldChar w:fldCharType="begin"/>
            </w:r>
            <w:r>
              <w:rPr>
                <w:webHidden/>
              </w:rPr>
              <w:instrText xml:space="preserve"> PAGEREF _Toc530991304 \h </w:instrText>
            </w:r>
          </w:ins>
          <w:r>
            <w:rPr>
              <w:webHidden/>
            </w:rPr>
          </w:r>
          <w:r>
            <w:rPr>
              <w:webHidden/>
            </w:rPr>
            <w:fldChar w:fldCharType="separate"/>
          </w:r>
          <w:ins w:id="114" w:author="Davidson, Claudia" w:date="2018-11-27T13:47:00Z">
            <w:r w:rsidR="0029209E">
              <w:rPr>
                <w:webHidden/>
              </w:rPr>
              <w:t>15</w:t>
            </w:r>
          </w:ins>
          <w:ins w:id="115" w:author="Davidson, Claudia" w:date="2018-11-26T10:25:00Z">
            <w:r>
              <w:rPr>
                <w:webHidden/>
              </w:rPr>
              <w:fldChar w:fldCharType="end"/>
            </w:r>
            <w:r w:rsidRPr="001878F7">
              <w:rPr>
                <w:rStyle w:val="Hyperlink"/>
              </w:rPr>
              <w:fldChar w:fldCharType="end"/>
            </w:r>
          </w:ins>
        </w:p>
        <w:p w14:paraId="35D2B975" w14:textId="0670B9A0" w:rsidR="00320EFF" w:rsidRDefault="00320EFF">
          <w:pPr>
            <w:pStyle w:val="TOC2"/>
            <w:rPr>
              <w:ins w:id="116" w:author="Davidson, Claudia" w:date="2018-11-26T10:25:00Z"/>
              <w:rFonts w:asciiTheme="minorHAnsi" w:eastAsiaTheme="minorEastAsia" w:hAnsiTheme="minorHAnsi" w:cstheme="minorBidi"/>
              <w:sz w:val="22"/>
              <w:szCs w:val="22"/>
              <w:lang w:eastAsia="en-US"/>
            </w:rPr>
          </w:pPr>
          <w:ins w:id="117" w:author="Davidson, Claudia" w:date="2018-11-26T10:25:00Z">
            <w:r w:rsidRPr="001878F7">
              <w:rPr>
                <w:rStyle w:val="Hyperlink"/>
              </w:rPr>
              <w:fldChar w:fldCharType="begin"/>
            </w:r>
            <w:r w:rsidRPr="001878F7">
              <w:rPr>
                <w:rStyle w:val="Hyperlink"/>
              </w:rPr>
              <w:instrText xml:space="preserve"> </w:instrText>
            </w:r>
            <w:r>
              <w:instrText>HYPERLINK \l "_Toc530991305"</w:instrText>
            </w:r>
            <w:r w:rsidRPr="001878F7">
              <w:rPr>
                <w:rStyle w:val="Hyperlink"/>
              </w:rPr>
              <w:instrText xml:space="preserve"> </w:instrText>
            </w:r>
          </w:ins>
          <w:ins w:id="118" w:author="Davidson, Claudia" w:date="2018-11-27T13:47:00Z">
            <w:r w:rsidR="0029209E" w:rsidRPr="001878F7">
              <w:rPr>
                <w:rStyle w:val="Hyperlink"/>
              </w:rPr>
            </w:r>
          </w:ins>
          <w:ins w:id="119" w:author="Davidson, Claudia" w:date="2018-11-26T10:25:00Z">
            <w:r w:rsidRPr="001878F7">
              <w:rPr>
                <w:rStyle w:val="Hyperlink"/>
              </w:rPr>
              <w:fldChar w:fldCharType="separate"/>
            </w:r>
            <w:r w:rsidRPr="001878F7">
              <w:rPr>
                <w:rStyle w:val="Hyperlink"/>
              </w:rPr>
              <w:t>4.5 Figure 5: Site: Self-benchmark site mean vs risk adjusted QOD mean</w:t>
            </w:r>
            <w:r>
              <w:rPr>
                <w:webHidden/>
              </w:rPr>
              <w:tab/>
            </w:r>
            <w:r>
              <w:rPr>
                <w:webHidden/>
              </w:rPr>
              <w:fldChar w:fldCharType="begin"/>
            </w:r>
            <w:r>
              <w:rPr>
                <w:webHidden/>
              </w:rPr>
              <w:instrText xml:space="preserve"> PAGEREF _Toc530991305 \h </w:instrText>
            </w:r>
          </w:ins>
          <w:r>
            <w:rPr>
              <w:webHidden/>
            </w:rPr>
          </w:r>
          <w:r>
            <w:rPr>
              <w:webHidden/>
            </w:rPr>
            <w:fldChar w:fldCharType="separate"/>
          </w:r>
          <w:ins w:id="120" w:author="Davidson, Claudia" w:date="2018-11-27T13:47:00Z">
            <w:r w:rsidR="0029209E">
              <w:rPr>
                <w:webHidden/>
              </w:rPr>
              <w:t>16</w:t>
            </w:r>
          </w:ins>
          <w:ins w:id="121" w:author="Davidson, Claudia" w:date="2018-11-26T10:25:00Z">
            <w:r>
              <w:rPr>
                <w:webHidden/>
              </w:rPr>
              <w:fldChar w:fldCharType="end"/>
            </w:r>
            <w:r w:rsidRPr="001878F7">
              <w:rPr>
                <w:rStyle w:val="Hyperlink"/>
              </w:rPr>
              <w:fldChar w:fldCharType="end"/>
            </w:r>
          </w:ins>
        </w:p>
        <w:p w14:paraId="7021831C" w14:textId="6980448D" w:rsidR="00320EFF" w:rsidRDefault="00320EFF">
          <w:pPr>
            <w:pStyle w:val="TOC2"/>
            <w:rPr>
              <w:ins w:id="122" w:author="Davidson, Claudia" w:date="2018-11-26T10:25:00Z"/>
              <w:rFonts w:asciiTheme="minorHAnsi" w:eastAsiaTheme="minorEastAsia" w:hAnsiTheme="minorHAnsi" w:cstheme="minorBidi"/>
              <w:sz w:val="22"/>
              <w:szCs w:val="22"/>
              <w:lang w:eastAsia="en-US"/>
            </w:rPr>
          </w:pPr>
          <w:ins w:id="123" w:author="Davidson, Claudia" w:date="2018-11-26T10:25:00Z">
            <w:r w:rsidRPr="001878F7">
              <w:rPr>
                <w:rStyle w:val="Hyperlink"/>
              </w:rPr>
              <w:fldChar w:fldCharType="begin"/>
            </w:r>
            <w:r w:rsidRPr="001878F7">
              <w:rPr>
                <w:rStyle w:val="Hyperlink"/>
              </w:rPr>
              <w:instrText xml:space="preserve"> </w:instrText>
            </w:r>
            <w:r>
              <w:instrText>HYPERLINK \l "_Toc530991306"</w:instrText>
            </w:r>
            <w:r w:rsidRPr="001878F7">
              <w:rPr>
                <w:rStyle w:val="Hyperlink"/>
              </w:rPr>
              <w:instrText xml:space="preserve"> </w:instrText>
            </w:r>
          </w:ins>
          <w:ins w:id="124" w:author="Davidson, Claudia" w:date="2018-11-27T13:47:00Z">
            <w:r w:rsidR="0029209E" w:rsidRPr="001878F7">
              <w:rPr>
                <w:rStyle w:val="Hyperlink"/>
              </w:rPr>
            </w:r>
          </w:ins>
          <w:ins w:id="125" w:author="Davidson, Claudia" w:date="2018-11-26T10:25:00Z">
            <w:r w:rsidRPr="001878F7">
              <w:rPr>
                <w:rStyle w:val="Hyperlink"/>
              </w:rPr>
              <w:fldChar w:fldCharType="separate"/>
            </w:r>
            <w:r w:rsidRPr="001878F7">
              <w:rPr>
                <w:rStyle w:val="Hyperlink"/>
              </w:rPr>
              <w:t>4.6 Figure 6: Site: Self-benchmark return to work</w:t>
            </w:r>
            <w:r>
              <w:rPr>
                <w:webHidden/>
              </w:rPr>
              <w:tab/>
            </w:r>
            <w:r>
              <w:rPr>
                <w:webHidden/>
              </w:rPr>
              <w:fldChar w:fldCharType="begin"/>
            </w:r>
            <w:r>
              <w:rPr>
                <w:webHidden/>
              </w:rPr>
              <w:instrText xml:space="preserve"> PAGEREF _Toc530991306 \h </w:instrText>
            </w:r>
          </w:ins>
          <w:r>
            <w:rPr>
              <w:webHidden/>
            </w:rPr>
          </w:r>
          <w:r>
            <w:rPr>
              <w:webHidden/>
            </w:rPr>
            <w:fldChar w:fldCharType="separate"/>
          </w:r>
          <w:ins w:id="126" w:author="Davidson, Claudia" w:date="2018-11-27T13:47:00Z">
            <w:r w:rsidR="0029209E">
              <w:rPr>
                <w:webHidden/>
              </w:rPr>
              <w:t>17</w:t>
            </w:r>
          </w:ins>
          <w:ins w:id="127" w:author="Davidson, Claudia" w:date="2018-11-26T10:25:00Z">
            <w:r>
              <w:rPr>
                <w:webHidden/>
              </w:rPr>
              <w:fldChar w:fldCharType="end"/>
            </w:r>
            <w:r w:rsidRPr="001878F7">
              <w:rPr>
                <w:rStyle w:val="Hyperlink"/>
              </w:rPr>
              <w:fldChar w:fldCharType="end"/>
            </w:r>
          </w:ins>
        </w:p>
        <w:p w14:paraId="41088816" w14:textId="37346DFE" w:rsidR="00642EE3" w:rsidRPr="00642EE3" w:rsidDel="00320EFF" w:rsidRDefault="00642EE3">
          <w:pPr>
            <w:pStyle w:val="TOC1"/>
            <w:tabs>
              <w:tab w:val="right" w:leader="dot" w:pos="9350"/>
            </w:tabs>
            <w:rPr>
              <w:del w:id="128" w:author="Davidson, Claudia" w:date="2018-11-26T10:25:00Z"/>
              <w:rFonts w:ascii="Times New Roman" w:hAnsi="Times New Roman" w:cs="Times New Roman"/>
              <w:noProof/>
              <w:sz w:val="24"/>
              <w:szCs w:val="24"/>
              <w:lang w:eastAsia="en-US"/>
            </w:rPr>
          </w:pPr>
          <w:del w:id="129" w:author="Davidson, Claudia" w:date="2018-11-26T10:25:00Z">
            <w:r w:rsidRPr="00320EFF" w:rsidDel="00320EFF">
              <w:rPr>
                <w:noProof/>
                <w:rPrChange w:id="130" w:author="Davidson, Claudia" w:date="2018-11-26T10:25:00Z">
                  <w:rPr>
                    <w:rStyle w:val="Hyperlink"/>
                    <w:rFonts w:ascii="Times New Roman" w:eastAsia="Times New Roman" w:hAnsi="Times New Roman" w:cs="Times New Roman"/>
                    <w:noProof/>
                    <w:sz w:val="24"/>
                    <w:szCs w:val="24"/>
                  </w:rPr>
                </w:rPrChange>
              </w:rPr>
              <w:delText>Chapter 1: Purpose and Goal of the Statistics and Outcomes Manual</w:delText>
            </w:r>
            <w:r w:rsidRPr="00642EE3" w:rsidDel="00320EFF">
              <w:rPr>
                <w:rFonts w:ascii="Times New Roman" w:hAnsi="Times New Roman" w:cs="Times New Roman"/>
                <w:noProof/>
                <w:webHidden/>
                <w:sz w:val="24"/>
                <w:szCs w:val="24"/>
              </w:rPr>
              <w:tab/>
            </w:r>
            <w:r w:rsidR="00E83364" w:rsidDel="00320EFF">
              <w:rPr>
                <w:rFonts w:ascii="Times New Roman" w:hAnsi="Times New Roman" w:cs="Times New Roman"/>
                <w:noProof/>
                <w:webHidden/>
                <w:sz w:val="24"/>
                <w:szCs w:val="24"/>
              </w:rPr>
              <w:delText>3</w:delText>
            </w:r>
          </w:del>
        </w:p>
        <w:p w14:paraId="7F5979BF" w14:textId="2BD92360" w:rsidR="00642EE3" w:rsidRPr="00642EE3" w:rsidDel="00320EFF" w:rsidRDefault="00642EE3">
          <w:pPr>
            <w:pStyle w:val="TOC1"/>
            <w:tabs>
              <w:tab w:val="right" w:leader="dot" w:pos="9350"/>
            </w:tabs>
            <w:rPr>
              <w:del w:id="131" w:author="Davidson, Claudia" w:date="2018-11-26T10:25:00Z"/>
              <w:rFonts w:ascii="Times New Roman" w:hAnsi="Times New Roman" w:cs="Times New Roman"/>
              <w:noProof/>
              <w:sz w:val="24"/>
              <w:szCs w:val="24"/>
              <w:lang w:eastAsia="en-US"/>
            </w:rPr>
          </w:pPr>
          <w:del w:id="132" w:author="Davidson, Claudia" w:date="2018-11-26T10:25:00Z">
            <w:r w:rsidRPr="00320EFF" w:rsidDel="00320EFF">
              <w:rPr>
                <w:noProof/>
                <w:rPrChange w:id="133" w:author="Davidson, Claudia" w:date="2018-11-26T10:25:00Z">
                  <w:rPr>
                    <w:rStyle w:val="Hyperlink"/>
                    <w:rFonts w:ascii="Times New Roman" w:eastAsia="Times New Roman" w:hAnsi="Times New Roman" w:cs="Times New Roman"/>
                    <w:noProof/>
                    <w:sz w:val="24"/>
                    <w:szCs w:val="24"/>
                  </w:rPr>
                </w:rPrChange>
              </w:rPr>
              <w:delText>Chapter 2: The Statistics and Outcomes Report- Section I</w:delText>
            </w:r>
            <w:r w:rsidRPr="00642EE3" w:rsidDel="00320EFF">
              <w:rPr>
                <w:rFonts w:ascii="Times New Roman" w:hAnsi="Times New Roman" w:cs="Times New Roman"/>
                <w:noProof/>
                <w:webHidden/>
                <w:sz w:val="24"/>
                <w:szCs w:val="24"/>
              </w:rPr>
              <w:tab/>
            </w:r>
            <w:r w:rsidR="00E83364" w:rsidDel="00320EFF">
              <w:rPr>
                <w:rFonts w:ascii="Times New Roman" w:hAnsi="Times New Roman" w:cs="Times New Roman"/>
                <w:noProof/>
                <w:webHidden/>
                <w:sz w:val="24"/>
                <w:szCs w:val="24"/>
              </w:rPr>
              <w:delText>4</w:delText>
            </w:r>
          </w:del>
        </w:p>
        <w:p w14:paraId="26A098B6" w14:textId="54844908" w:rsidR="00642EE3" w:rsidRPr="00642EE3" w:rsidDel="00320EFF" w:rsidRDefault="00642EE3">
          <w:pPr>
            <w:pStyle w:val="TOC2"/>
            <w:rPr>
              <w:del w:id="134" w:author="Davidson, Claudia" w:date="2018-11-26T10:25:00Z"/>
              <w:rFonts w:eastAsiaTheme="minorEastAsia"/>
              <w:lang w:eastAsia="en-US"/>
            </w:rPr>
          </w:pPr>
          <w:del w:id="135" w:author="Davidson, Claudia" w:date="2018-11-26T10:25:00Z">
            <w:r w:rsidRPr="00320EFF" w:rsidDel="00320EFF">
              <w:rPr>
                <w:rPrChange w:id="136" w:author="Davidson, Claudia" w:date="2018-11-26T10:25:00Z">
                  <w:rPr>
                    <w:rStyle w:val="Hyperlink"/>
                  </w:rPr>
                </w:rPrChange>
              </w:rPr>
              <w:delText>2.1  Figure 1: Sites’ Follow-Up Rates</w:delText>
            </w:r>
            <w:r w:rsidRPr="00642EE3" w:rsidDel="00320EFF">
              <w:rPr>
                <w:webHidden/>
              </w:rPr>
              <w:tab/>
            </w:r>
            <w:r w:rsidR="00E83364" w:rsidDel="00320EFF">
              <w:rPr>
                <w:webHidden/>
              </w:rPr>
              <w:delText>4</w:delText>
            </w:r>
          </w:del>
        </w:p>
        <w:p w14:paraId="7A0F4F90" w14:textId="1C724845" w:rsidR="00642EE3" w:rsidRPr="00642EE3" w:rsidDel="00320EFF" w:rsidRDefault="00642EE3">
          <w:pPr>
            <w:pStyle w:val="TOC2"/>
            <w:rPr>
              <w:del w:id="137" w:author="Davidson, Claudia" w:date="2018-11-26T10:25:00Z"/>
              <w:rFonts w:eastAsiaTheme="minorEastAsia"/>
              <w:lang w:eastAsia="en-US"/>
            </w:rPr>
          </w:pPr>
          <w:del w:id="138" w:author="Davidson, Claudia" w:date="2018-11-26T10:25:00Z">
            <w:r w:rsidRPr="00320EFF" w:rsidDel="00320EFF">
              <w:rPr>
                <w:rPrChange w:id="139" w:author="Davidson, Claudia" w:date="2018-11-26T10:25:00Z">
                  <w:rPr>
                    <w:rStyle w:val="Hyperlink"/>
                  </w:rPr>
                </w:rPrChange>
              </w:rPr>
              <w:delText>2.2  Table 1: Frequency</w:delText>
            </w:r>
            <w:r w:rsidRPr="00642EE3" w:rsidDel="00320EFF">
              <w:rPr>
                <w:webHidden/>
              </w:rPr>
              <w:tab/>
            </w:r>
            <w:r w:rsidR="00E83364" w:rsidDel="00320EFF">
              <w:rPr>
                <w:webHidden/>
              </w:rPr>
              <w:delText>5</w:delText>
            </w:r>
          </w:del>
        </w:p>
        <w:p w14:paraId="386C3229" w14:textId="1A88789A" w:rsidR="00642EE3" w:rsidRPr="00642EE3" w:rsidDel="00320EFF" w:rsidRDefault="00642EE3">
          <w:pPr>
            <w:pStyle w:val="TOC1"/>
            <w:tabs>
              <w:tab w:val="right" w:leader="dot" w:pos="9350"/>
            </w:tabs>
            <w:rPr>
              <w:del w:id="140" w:author="Davidson, Claudia" w:date="2018-11-26T10:25:00Z"/>
              <w:rFonts w:ascii="Times New Roman" w:hAnsi="Times New Roman" w:cs="Times New Roman"/>
              <w:noProof/>
              <w:sz w:val="24"/>
              <w:szCs w:val="24"/>
              <w:lang w:eastAsia="en-US"/>
            </w:rPr>
          </w:pPr>
          <w:del w:id="141" w:author="Davidson, Claudia" w:date="2018-11-26T10:25:00Z">
            <w:r w:rsidRPr="00320EFF" w:rsidDel="00320EFF">
              <w:rPr>
                <w:noProof/>
                <w:rPrChange w:id="142" w:author="Davidson, Claudia" w:date="2018-11-26T10:25:00Z">
                  <w:rPr>
                    <w:rStyle w:val="Hyperlink"/>
                    <w:rFonts w:ascii="Times New Roman" w:eastAsia="Times New Roman" w:hAnsi="Times New Roman" w:cs="Times New Roman"/>
                    <w:noProof/>
                    <w:sz w:val="24"/>
                    <w:szCs w:val="24"/>
                  </w:rPr>
                </w:rPrChange>
              </w:rPr>
              <w:delText>Chapter 3: The Statistics and Outcomes Report- Section II</w:delText>
            </w:r>
            <w:r w:rsidRPr="00642EE3" w:rsidDel="00320EFF">
              <w:rPr>
                <w:rFonts w:ascii="Times New Roman" w:hAnsi="Times New Roman" w:cs="Times New Roman"/>
                <w:noProof/>
                <w:webHidden/>
                <w:sz w:val="24"/>
                <w:szCs w:val="24"/>
              </w:rPr>
              <w:tab/>
            </w:r>
            <w:r w:rsidR="00E83364" w:rsidDel="00320EFF">
              <w:rPr>
                <w:rFonts w:ascii="Times New Roman" w:hAnsi="Times New Roman" w:cs="Times New Roman"/>
                <w:noProof/>
                <w:webHidden/>
                <w:sz w:val="24"/>
                <w:szCs w:val="24"/>
              </w:rPr>
              <w:delText>5</w:delText>
            </w:r>
          </w:del>
        </w:p>
        <w:p w14:paraId="29CD29A2" w14:textId="2327A517" w:rsidR="00642EE3" w:rsidRPr="00642EE3" w:rsidDel="00320EFF" w:rsidRDefault="00642EE3">
          <w:pPr>
            <w:pStyle w:val="TOC2"/>
            <w:rPr>
              <w:del w:id="143" w:author="Davidson, Claudia" w:date="2018-11-26T10:25:00Z"/>
              <w:rFonts w:eastAsiaTheme="minorEastAsia"/>
              <w:lang w:eastAsia="en-US"/>
            </w:rPr>
          </w:pPr>
          <w:del w:id="144" w:author="Davidson, Claudia" w:date="2018-11-26T10:25:00Z">
            <w:r w:rsidRPr="00320EFF" w:rsidDel="00320EFF">
              <w:rPr>
                <w:rPrChange w:id="145" w:author="Davidson, Claudia" w:date="2018-11-26T10:25:00Z">
                  <w:rPr>
                    <w:rStyle w:val="Hyperlink"/>
                  </w:rPr>
                </w:rPrChange>
              </w:rPr>
              <w:delText>3.1  Table 2: Baseline Characteristics for Patients</w:delText>
            </w:r>
            <w:r w:rsidRPr="00642EE3" w:rsidDel="00320EFF">
              <w:rPr>
                <w:webHidden/>
              </w:rPr>
              <w:tab/>
            </w:r>
            <w:r w:rsidR="00E83364" w:rsidDel="00320EFF">
              <w:rPr>
                <w:webHidden/>
              </w:rPr>
              <w:delText>6</w:delText>
            </w:r>
          </w:del>
        </w:p>
        <w:p w14:paraId="3EC3046B" w14:textId="26D6A602" w:rsidR="00642EE3" w:rsidRPr="00642EE3" w:rsidDel="00320EFF" w:rsidRDefault="00642EE3">
          <w:pPr>
            <w:pStyle w:val="TOC2"/>
            <w:rPr>
              <w:del w:id="146" w:author="Davidson, Claudia" w:date="2018-11-26T10:25:00Z"/>
              <w:rFonts w:eastAsiaTheme="minorEastAsia"/>
              <w:lang w:eastAsia="en-US"/>
            </w:rPr>
          </w:pPr>
          <w:del w:id="147" w:author="Davidson, Claudia" w:date="2018-11-26T10:25:00Z">
            <w:r w:rsidRPr="00320EFF" w:rsidDel="00320EFF">
              <w:rPr>
                <w:rPrChange w:id="148" w:author="Davidson, Claudia" w:date="2018-11-26T10:25:00Z">
                  <w:rPr>
                    <w:rStyle w:val="Hyperlink"/>
                  </w:rPr>
                </w:rPrChange>
              </w:rPr>
              <w:delText>3.2  Table 3: Medical History</w:delText>
            </w:r>
            <w:r w:rsidRPr="00642EE3" w:rsidDel="00320EFF">
              <w:rPr>
                <w:webHidden/>
              </w:rPr>
              <w:tab/>
            </w:r>
            <w:r w:rsidR="00E83364" w:rsidDel="00320EFF">
              <w:rPr>
                <w:webHidden/>
              </w:rPr>
              <w:delText>6</w:delText>
            </w:r>
          </w:del>
        </w:p>
        <w:p w14:paraId="5A8D4B2B" w14:textId="46B030B9" w:rsidR="00642EE3" w:rsidRPr="00642EE3" w:rsidDel="00320EFF" w:rsidRDefault="00642EE3">
          <w:pPr>
            <w:pStyle w:val="TOC2"/>
            <w:rPr>
              <w:del w:id="149" w:author="Davidson, Claudia" w:date="2018-11-26T10:25:00Z"/>
              <w:rFonts w:eastAsiaTheme="minorEastAsia"/>
              <w:lang w:eastAsia="en-US"/>
            </w:rPr>
          </w:pPr>
          <w:del w:id="150" w:author="Davidson, Claudia" w:date="2018-11-26T10:25:00Z">
            <w:r w:rsidRPr="00320EFF" w:rsidDel="00320EFF">
              <w:rPr>
                <w:rPrChange w:id="151" w:author="Davidson, Claudia" w:date="2018-11-26T10:25:00Z">
                  <w:rPr>
                    <w:rStyle w:val="Hyperlink"/>
                  </w:rPr>
                </w:rPrChange>
              </w:rPr>
              <w:delText>3.3  Table 4: Clinical Characteristics</w:delText>
            </w:r>
            <w:r w:rsidRPr="00642EE3" w:rsidDel="00320EFF">
              <w:rPr>
                <w:webHidden/>
              </w:rPr>
              <w:tab/>
            </w:r>
            <w:r w:rsidR="00E83364" w:rsidDel="00320EFF">
              <w:rPr>
                <w:webHidden/>
              </w:rPr>
              <w:delText>7</w:delText>
            </w:r>
          </w:del>
        </w:p>
        <w:p w14:paraId="7989A9B4" w14:textId="31EA2CC6" w:rsidR="00642EE3" w:rsidRPr="00642EE3" w:rsidDel="00320EFF" w:rsidRDefault="00642EE3">
          <w:pPr>
            <w:pStyle w:val="TOC2"/>
            <w:rPr>
              <w:del w:id="152" w:author="Davidson, Claudia" w:date="2018-11-26T10:25:00Z"/>
              <w:rFonts w:eastAsiaTheme="minorEastAsia"/>
              <w:lang w:eastAsia="en-US"/>
            </w:rPr>
          </w:pPr>
          <w:del w:id="153" w:author="Davidson, Claudia" w:date="2018-11-26T10:25:00Z">
            <w:r w:rsidRPr="00320EFF" w:rsidDel="00320EFF">
              <w:rPr>
                <w:rPrChange w:id="154" w:author="Davidson, Claudia" w:date="2018-11-26T10:25:00Z">
                  <w:rPr>
                    <w:rStyle w:val="Hyperlink"/>
                  </w:rPr>
                </w:rPrChange>
              </w:rPr>
              <w:delText>3.4  Table 5: Baseline Patient Reported Outcomes (Pain Scale, ODI, EQ-5D)</w:delText>
            </w:r>
            <w:r w:rsidRPr="00642EE3" w:rsidDel="00320EFF">
              <w:rPr>
                <w:webHidden/>
              </w:rPr>
              <w:tab/>
            </w:r>
            <w:r w:rsidR="00E83364" w:rsidDel="00320EFF">
              <w:rPr>
                <w:webHidden/>
              </w:rPr>
              <w:delText>8</w:delText>
            </w:r>
          </w:del>
        </w:p>
        <w:p w14:paraId="31404C9D" w14:textId="78C97102" w:rsidR="00642EE3" w:rsidRPr="00642EE3" w:rsidDel="00320EFF" w:rsidRDefault="00642EE3">
          <w:pPr>
            <w:pStyle w:val="TOC2"/>
            <w:rPr>
              <w:del w:id="155" w:author="Davidson, Claudia" w:date="2018-11-26T10:25:00Z"/>
              <w:rFonts w:eastAsiaTheme="minorEastAsia"/>
              <w:lang w:eastAsia="en-US"/>
            </w:rPr>
          </w:pPr>
          <w:del w:id="156" w:author="Davidson, Claudia" w:date="2018-11-26T10:25:00Z">
            <w:r w:rsidRPr="00320EFF" w:rsidDel="00320EFF">
              <w:rPr>
                <w:rPrChange w:id="157" w:author="Davidson, Claudia" w:date="2018-11-26T10:25:00Z">
                  <w:rPr>
                    <w:rStyle w:val="Hyperlink"/>
                  </w:rPr>
                </w:rPrChange>
              </w:rPr>
              <w:delText>3.5  Table 6: Surgical Characteristics</w:delText>
            </w:r>
            <w:r w:rsidRPr="00642EE3" w:rsidDel="00320EFF">
              <w:rPr>
                <w:webHidden/>
              </w:rPr>
              <w:tab/>
            </w:r>
            <w:r w:rsidR="00E83364" w:rsidDel="00320EFF">
              <w:rPr>
                <w:webHidden/>
              </w:rPr>
              <w:delText>9</w:delText>
            </w:r>
          </w:del>
        </w:p>
        <w:p w14:paraId="0AC7DE02" w14:textId="32F881D1" w:rsidR="00642EE3" w:rsidRPr="00642EE3" w:rsidDel="00320EFF" w:rsidRDefault="00642EE3">
          <w:pPr>
            <w:pStyle w:val="TOC2"/>
            <w:rPr>
              <w:del w:id="158" w:author="Davidson, Claudia" w:date="2018-11-26T10:25:00Z"/>
              <w:rFonts w:eastAsiaTheme="minorEastAsia"/>
              <w:lang w:eastAsia="en-US"/>
            </w:rPr>
          </w:pPr>
          <w:del w:id="159" w:author="Davidson, Claudia" w:date="2018-11-26T10:25:00Z">
            <w:r w:rsidRPr="00320EFF" w:rsidDel="00320EFF">
              <w:rPr>
                <w:rPrChange w:id="160" w:author="Davidson, Claudia" w:date="2018-11-26T10:25:00Z">
                  <w:rPr>
                    <w:rStyle w:val="Hyperlink"/>
                  </w:rPr>
                </w:rPrChange>
              </w:rPr>
              <w:delText>3.6  Table 7: Surgical Characteristics by Diagnosis Group or Primary Indication</w:delText>
            </w:r>
            <w:r w:rsidRPr="00642EE3" w:rsidDel="00320EFF">
              <w:rPr>
                <w:webHidden/>
              </w:rPr>
              <w:tab/>
            </w:r>
            <w:r w:rsidR="00E83364" w:rsidDel="00320EFF">
              <w:rPr>
                <w:webHidden/>
              </w:rPr>
              <w:delText>9</w:delText>
            </w:r>
          </w:del>
        </w:p>
        <w:p w14:paraId="309CA455" w14:textId="3560860F" w:rsidR="00642EE3" w:rsidRPr="00642EE3" w:rsidDel="00320EFF" w:rsidRDefault="00642EE3">
          <w:pPr>
            <w:pStyle w:val="TOC1"/>
            <w:tabs>
              <w:tab w:val="right" w:leader="dot" w:pos="9350"/>
            </w:tabs>
            <w:rPr>
              <w:del w:id="161" w:author="Davidson, Claudia" w:date="2018-11-26T10:25:00Z"/>
              <w:rFonts w:ascii="Times New Roman" w:hAnsi="Times New Roman" w:cs="Times New Roman"/>
              <w:noProof/>
              <w:sz w:val="24"/>
              <w:szCs w:val="24"/>
              <w:lang w:eastAsia="en-US"/>
            </w:rPr>
          </w:pPr>
          <w:del w:id="162" w:author="Davidson, Claudia" w:date="2018-11-26T10:25:00Z">
            <w:r w:rsidRPr="00320EFF" w:rsidDel="00320EFF">
              <w:rPr>
                <w:noProof/>
                <w:rPrChange w:id="163" w:author="Davidson, Claudia" w:date="2018-11-26T10:25:00Z">
                  <w:rPr>
                    <w:rStyle w:val="Hyperlink"/>
                    <w:rFonts w:ascii="Times New Roman" w:eastAsia="Times New Roman" w:hAnsi="Times New Roman" w:cs="Times New Roman"/>
                    <w:noProof/>
                    <w:sz w:val="24"/>
                    <w:szCs w:val="24"/>
                  </w:rPr>
                </w:rPrChange>
              </w:rPr>
              <w:delText>Chapter 4: The Statistics and Outcomes Report- Section III</w:delText>
            </w:r>
            <w:r w:rsidRPr="00642EE3" w:rsidDel="00320EFF">
              <w:rPr>
                <w:rFonts w:ascii="Times New Roman" w:hAnsi="Times New Roman" w:cs="Times New Roman"/>
                <w:noProof/>
                <w:webHidden/>
                <w:sz w:val="24"/>
                <w:szCs w:val="24"/>
              </w:rPr>
              <w:tab/>
            </w:r>
            <w:r w:rsidR="00E83364" w:rsidDel="00320EFF">
              <w:rPr>
                <w:rFonts w:ascii="Times New Roman" w:hAnsi="Times New Roman" w:cs="Times New Roman"/>
                <w:noProof/>
                <w:webHidden/>
                <w:sz w:val="24"/>
                <w:szCs w:val="24"/>
              </w:rPr>
              <w:delText>10</w:delText>
            </w:r>
          </w:del>
        </w:p>
        <w:p w14:paraId="04590DCD" w14:textId="2D58ED4B" w:rsidR="00642EE3" w:rsidRPr="00642EE3" w:rsidDel="00320EFF" w:rsidRDefault="00642EE3">
          <w:pPr>
            <w:pStyle w:val="TOC2"/>
            <w:rPr>
              <w:del w:id="164" w:author="Davidson, Claudia" w:date="2018-11-26T10:25:00Z"/>
              <w:rFonts w:eastAsiaTheme="minorEastAsia"/>
              <w:lang w:eastAsia="en-US"/>
            </w:rPr>
          </w:pPr>
          <w:del w:id="165" w:author="Davidson, Claudia" w:date="2018-11-26T10:25:00Z">
            <w:r w:rsidRPr="00320EFF" w:rsidDel="00320EFF">
              <w:rPr>
                <w:rPrChange w:id="166" w:author="Davidson, Claudia" w:date="2018-11-26T10:25:00Z">
                  <w:rPr>
                    <w:rStyle w:val="Hyperlink"/>
                  </w:rPr>
                </w:rPrChange>
              </w:rPr>
              <w:delText>4.1  Table 8: Indicators of Safety and Quality of Care</w:delText>
            </w:r>
            <w:r w:rsidRPr="00642EE3" w:rsidDel="00320EFF">
              <w:rPr>
                <w:webHidden/>
              </w:rPr>
              <w:tab/>
            </w:r>
            <w:r w:rsidR="00E83364" w:rsidDel="00320EFF">
              <w:rPr>
                <w:webHidden/>
              </w:rPr>
              <w:delText>10</w:delText>
            </w:r>
          </w:del>
        </w:p>
        <w:p w14:paraId="6773186F" w14:textId="2F5EE509" w:rsidR="00642EE3" w:rsidRPr="00642EE3" w:rsidDel="00320EFF" w:rsidRDefault="00642EE3">
          <w:pPr>
            <w:pStyle w:val="TOC2"/>
            <w:rPr>
              <w:del w:id="167" w:author="Davidson, Claudia" w:date="2018-11-26T10:25:00Z"/>
              <w:rFonts w:eastAsiaTheme="minorEastAsia"/>
              <w:lang w:eastAsia="en-US"/>
            </w:rPr>
          </w:pPr>
          <w:del w:id="168" w:author="Davidson, Claudia" w:date="2018-11-26T10:25:00Z">
            <w:r w:rsidRPr="00320EFF" w:rsidDel="00320EFF">
              <w:rPr>
                <w:rPrChange w:id="169" w:author="Davidson, Claudia" w:date="2018-11-26T10:25:00Z">
                  <w:rPr>
                    <w:rStyle w:val="Hyperlink"/>
                  </w:rPr>
                </w:rPrChange>
              </w:rPr>
              <w:delText>4.2  Table 9: Utilization by Principal Diagnosis or Underlying Pathology</w:delText>
            </w:r>
            <w:r w:rsidRPr="00642EE3" w:rsidDel="00320EFF">
              <w:rPr>
                <w:webHidden/>
              </w:rPr>
              <w:tab/>
            </w:r>
            <w:r w:rsidR="00E83364" w:rsidDel="00320EFF">
              <w:rPr>
                <w:webHidden/>
              </w:rPr>
              <w:delText>11</w:delText>
            </w:r>
          </w:del>
        </w:p>
        <w:p w14:paraId="457D458C" w14:textId="53DA742A" w:rsidR="00642EE3" w:rsidRPr="00642EE3" w:rsidDel="00320EFF" w:rsidRDefault="00642EE3">
          <w:pPr>
            <w:pStyle w:val="TOC2"/>
            <w:rPr>
              <w:del w:id="170" w:author="Davidson, Claudia" w:date="2018-11-26T10:25:00Z"/>
              <w:rFonts w:eastAsiaTheme="minorEastAsia"/>
              <w:lang w:eastAsia="en-US"/>
            </w:rPr>
          </w:pPr>
          <w:del w:id="171" w:author="Davidson, Claudia" w:date="2018-11-26T10:25:00Z">
            <w:r w:rsidRPr="00320EFF" w:rsidDel="00320EFF">
              <w:rPr>
                <w:rPrChange w:id="172" w:author="Davidson, Claudia" w:date="2018-11-26T10:25:00Z">
                  <w:rPr>
                    <w:rStyle w:val="Hyperlink"/>
                  </w:rPr>
                </w:rPrChange>
              </w:rPr>
              <w:delText>4.3  Table 10: Outcomes at Baseline and 3-Month</w:delText>
            </w:r>
            <w:r w:rsidRPr="00642EE3" w:rsidDel="00320EFF">
              <w:rPr>
                <w:webHidden/>
              </w:rPr>
              <w:tab/>
            </w:r>
            <w:r w:rsidR="00E83364" w:rsidDel="00320EFF">
              <w:rPr>
                <w:webHidden/>
              </w:rPr>
              <w:delText>12</w:delText>
            </w:r>
          </w:del>
        </w:p>
        <w:p w14:paraId="71E1E2EC" w14:textId="6C6EA9C2" w:rsidR="00642EE3" w:rsidRPr="00642EE3" w:rsidDel="00320EFF" w:rsidRDefault="00642EE3">
          <w:pPr>
            <w:pStyle w:val="TOC2"/>
            <w:rPr>
              <w:del w:id="173" w:author="Davidson, Claudia" w:date="2018-11-26T10:25:00Z"/>
              <w:rFonts w:eastAsiaTheme="minorEastAsia"/>
              <w:lang w:eastAsia="en-US"/>
            </w:rPr>
          </w:pPr>
          <w:del w:id="174" w:author="Davidson, Claudia" w:date="2018-11-26T10:25:00Z">
            <w:r w:rsidRPr="00320EFF" w:rsidDel="00320EFF">
              <w:rPr>
                <w:rPrChange w:id="175" w:author="Davidson, Claudia" w:date="2018-11-26T10:25:00Z">
                  <w:rPr>
                    <w:rStyle w:val="Hyperlink"/>
                  </w:rPr>
                </w:rPrChange>
              </w:rPr>
              <w:delText>4.4  Table 11: Outcomes at Baseline, 3-Month and 12-Month</w:delText>
            </w:r>
            <w:r w:rsidRPr="00642EE3" w:rsidDel="00320EFF">
              <w:rPr>
                <w:webHidden/>
              </w:rPr>
              <w:tab/>
            </w:r>
            <w:r w:rsidR="00E83364" w:rsidDel="00320EFF">
              <w:rPr>
                <w:webHidden/>
              </w:rPr>
              <w:delText>13</w:delText>
            </w:r>
          </w:del>
        </w:p>
        <w:p w14:paraId="01CB7A7D" w14:textId="40AAD6EE" w:rsidR="00642EE3" w:rsidRPr="00642EE3" w:rsidDel="00320EFF" w:rsidRDefault="00642EE3">
          <w:pPr>
            <w:pStyle w:val="TOC2"/>
            <w:rPr>
              <w:del w:id="176" w:author="Davidson, Claudia" w:date="2018-11-26T10:25:00Z"/>
              <w:rFonts w:eastAsiaTheme="minorEastAsia"/>
              <w:lang w:eastAsia="en-US"/>
            </w:rPr>
          </w:pPr>
          <w:del w:id="177" w:author="Davidson, Claudia" w:date="2018-11-26T10:25:00Z">
            <w:r w:rsidRPr="00320EFF" w:rsidDel="00320EFF">
              <w:rPr>
                <w:rPrChange w:id="178" w:author="Davidson, Claudia" w:date="2018-11-26T10:25:00Z">
                  <w:rPr>
                    <w:rStyle w:val="Hyperlink"/>
                  </w:rPr>
                </w:rPrChange>
              </w:rPr>
              <w:delText>4.5  Figure 2: Patient Reported Outcomes at Baseline, 3-Month, and 12-Month</w:delText>
            </w:r>
            <w:r w:rsidRPr="00642EE3" w:rsidDel="00320EFF">
              <w:rPr>
                <w:webHidden/>
              </w:rPr>
              <w:tab/>
            </w:r>
            <w:r w:rsidR="00E83364" w:rsidDel="00320EFF">
              <w:rPr>
                <w:webHidden/>
              </w:rPr>
              <w:delText>14</w:delText>
            </w:r>
          </w:del>
        </w:p>
        <w:p w14:paraId="7626BF89" w14:textId="3C244F17" w:rsidR="00642EE3" w:rsidRPr="00642EE3" w:rsidDel="00320EFF" w:rsidRDefault="00642EE3">
          <w:pPr>
            <w:pStyle w:val="TOC1"/>
            <w:tabs>
              <w:tab w:val="right" w:leader="dot" w:pos="9350"/>
            </w:tabs>
            <w:rPr>
              <w:del w:id="179" w:author="Davidson, Claudia" w:date="2018-11-26T10:25:00Z"/>
              <w:rFonts w:ascii="Times New Roman" w:hAnsi="Times New Roman" w:cs="Times New Roman"/>
              <w:noProof/>
              <w:sz w:val="24"/>
              <w:szCs w:val="24"/>
              <w:lang w:eastAsia="en-US"/>
            </w:rPr>
          </w:pPr>
          <w:del w:id="180" w:author="Davidson, Claudia" w:date="2018-11-26T10:25:00Z">
            <w:r w:rsidRPr="00320EFF" w:rsidDel="00320EFF">
              <w:rPr>
                <w:noProof/>
                <w:rPrChange w:id="181" w:author="Davidson, Claudia" w:date="2018-11-26T10:25:00Z">
                  <w:rPr>
                    <w:rStyle w:val="Hyperlink"/>
                    <w:rFonts w:ascii="Times New Roman" w:eastAsia="Times New Roman" w:hAnsi="Times New Roman" w:cs="Times New Roman"/>
                    <w:noProof/>
                    <w:sz w:val="24"/>
                    <w:szCs w:val="24"/>
                  </w:rPr>
                </w:rPrChange>
              </w:rPr>
              <w:delText>Chapter 5: The Statistics and Outcomes Report- Section IV</w:delText>
            </w:r>
            <w:r w:rsidRPr="00642EE3" w:rsidDel="00320EFF">
              <w:rPr>
                <w:rFonts w:ascii="Times New Roman" w:hAnsi="Times New Roman" w:cs="Times New Roman"/>
                <w:noProof/>
                <w:webHidden/>
                <w:sz w:val="24"/>
                <w:szCs w:val="24"/>
              </w:rPr>
              <w:tab/>
            </w:r>
            <w:r w:rsidR="00E83364" w:rsidDel="00320EFF">
              <w:rPr>
                <w:rFonts w:ascii="Times New Roman" w:hAnsi="Times New Roman" w:cs="Times New Roman"/>
                <w:noProof/>
                <w:webHidden/>
                <w:sz w:val="24"/>
                <w:szCs w:val="24"/>
              </w:rPr>
              <w:delText>15</w:delText>
            </w:r>
          </w:del>
        </w:p>
        <w:p w14:paraId="478ED877" w14:textId="53C6A07F" w:rsidR="00642EE3" w:rsidRPr="00642EE3" w:rsidDel="00320EFF" w:rsidRDefault="00642EE3">
          <w:pPr>
            <w:pStyle w:val="TOC2"/>
            <w:rPr>
              <w:del w:id="182" w:author="Davidson, Claudia" w:date="2018-11-26T10:25:00Z"/>
              <w:rFonts w:eastAsiaTheme="minorEastAsia"/>
              <w:lang w:eastAsia="en-US"/>
            </w:rPr>
          </w:pPr>
          <w:del w:id="183" w:author="Davidson, Claudia" w:date="2018-11-26T10:25:00Z">
            <w:r w:rsidRPr="00320EFF" w:rsidDel="00320EFF">
              <w:rPr>
                <w:rPrChange w:id="184" w:author="Davidson, Claudia" w:date="2018-11-26T10:25:00Z">
                  <w:rPr>
                    <w:rStyle w:val="Hyperlink"/>
                  </w:rPr>
                </w:rPrChange>
              </w:rPr>
              <w:delText>5.1  Table 12: Self Benchmark</w:delText>
            </w:r>
            <w:r w:rsidRPr="00642EE3" w:rsidDel="00320EFF">
              <w:rPr>
                <w:webHidden/>
              </w:rPr>
              <w:tab/>
            </w:r>
            <w:r w:rsidR="00E83364" w:rsidDel="00320EFF">
              <w:rPr>
                <w:webHidden/>
              </w:rPr>
              <w:delText>15</w:delText>
            </w:r>
          </w:del>
        </w:p>
        <w:p w14:paraId="4E133B26" w14:textId="0B4EA011" w:rsidR="00642EE3" w:rsidRPr="00642EE3" w:rsidDel="00320EFF" w:rsidRDefault="00642EE3">
          <w:pPr>
            <w:pStyle w:val="TOC2"/>
            <w:rPr>
              <w:del w:id="185" w:author="Davidson, Claudia" w:date="2018-11-26T10:25:00Z"/>
              <w:rFonts w:eastAsiaTheme="minorEastAsia"/>
              <w:lang w:eastAsia="en-US"/>
            </w:rPr>
          </w:pPr>
          <w:del w:id="186" w:author="Davidson, Claudia" w:date="2018-11-26T10:25:00Z">
            <w:r w:rsidRPr="00320EFF" w:rsidDel="00320EFF">
              <w:rPr>
                <w:rPrChange w:id="187" w:author="Davidson, Claudia" w:date="2018-11-26T10:25:00Z">
                  <w:rPr>
                    <w:rStyle w:val="Hyperlink"/>
                  </w:rPr>
                </w:rPrChange>
              </w:rPr>
              <w:delText>5.2  Figure 3: Self Benchmark Patient Reported Outcomes and Utilization</w:delText>
            </w:r>
            <w:r w:rsidRPr="00642EE3" w:rsidDel="00320EFF">
              <w:rPr>
                <w:webHidden/>
              </w:rPr>
              <w:tab/>
            </w:r>
            <w:r w:rsidR="00E83364" w:rsidDel="00320EFF">
              <w:rPr>
                <w:webHidden/>
              </w:rPr>
              <w:delText>16</w:delText>
            </w:r>
          </w:del>
        </w:p>
        <w:p w14:paraId="52D10C8D" w14:textId="07F0A258" w:rsidR="00642EE3" w:rsidRPr="00642EE3" w:rsidDel="00320EFF" w:rsidRDefault="00642EE3">
          <w:pPr>
            <w:pStyle w:val="TOC2"/>
            <w:rPr>
              <w:del w:id="188" w:author="Davidson, Claudia" w:date="2018-11-26T10:25:00Z"/>
              <w:rFonts w:eastAsiaTheme="minorEastAsia"/>
              <w:lang w:eastAsia="en-US"/>
            </w:rPr>
          </w:pPr>
          <w:del w:id="189" w:author="Davidson, Claudia" w:date="2018-11-26T10:25:00Z">
            <w:r w:rsidRPr="00320EFF" w:rsidDel="00320EFF">
              <w:rPr>
                <w:rPrChange w:id="190" w:author="Davidson, Claudia" w:date="2018-11-26T10:25:00Z">
                  <w:rPr>
                    <w:rStyle w:val="Hyperlink"/>
                  </w:rPr>
                </w:rPrChange>
              </w:rPr>
              <w:delText>5.3  Figure 4: Self Benchmark Return to Work</w:delText>
            </w:r>
            <w:r w:rsidRPr="00642EE3" w:rsidDel="00320EFF">
              <w:rPr>
                <w:webHidden/>
              </w:rPr>
              <w:tab/>
            </w:r>
            <w:r w:rsidR="00E83364" w:rsidDel="00320EFF">
              <w:rPr>
                <w:webHidden/>
              </w:rPr>
              <w:delText>16</w:delText>
            </w:r>
          </w:del>
        </w:p>
        <w:p w14:paraId="38DB5EB5" w14:textId="5BE98552" w:rsidR="00642EE3" w:rsidRPr="00642EE3" w:rsidDel="00320EFF" w:rsidRDefault="00642EE3">
          <w:pPr>
            <w:pStyle w:val="TOC2"/>
            <w:rPr>
              <w:del w:id="191" w:author="Davidson, Claudia" w:date="2018-11-26T10:25:00Z"/>
              <w:rFonts w:eastAsiaTheme="minorEastAsia"/>
              <w:lang w:eastAsia="en-US"/>
            </w:rPr>
          </w:pPr>
          <w:del w:id="192" w:author="Davidson, Claudia" w:date="2018-11-26T10:25:00Z">
            <w:r w:rsidRPr="00320EFF" w:rsidDel="00320EFF">
              <w:rPr>
                <w:rPrChange w:id="193" w:author="Davidson, Claudia" w:date="2018-11-26T10:25:00Z">
                  <w:rPr>
                    <w:rStyle w:val="Hyperlink"/>
                  </w:rPr>
                </w:rPrChange>
              </w:rPr>
              <w:delText>5.4  Figure 5: Performance Rank</w:delText>
            </w:r>
            <w:r w:rsidRPr="00642EE3" w:rsidDel="00320EFF">
              <w:rPr>
                <w:webHidden/>
              </w:rPr>
              <w:tab/>
            </w:r>
            <w:r w:rsidR="00E83364" w:rsidDel="00320EFF">
              <w:rPr>
                <w:webHidden/>
              </w:rPr>
              <w:delText>17</w:delText>
            </w:r>
          </w:del>
        </w:p>
        <w:p w14:paraId="52CD054B" w14:textId="5B69A934" w:rsidR="00642EE3" w:rsidRPr="00642EE3" w:rsidDel="00320EFF" w:rsidRDefault="00642EE3">
          <w:pPr>
            <w:pStyle w:val="TOC2"/>
            <w:rPr>
              <w:del w:id="194" w:author="Davidson, Claudia" w:date="2018-11-26T10:25:00Z"/>
              <w:rFonts w:eastAsiaTheme="minorEastAsia"/>
              <w:lang w:eastAsia="en-US"/>
            </w:rPr>
          </w:pPr>
          <w:del w:id="195" w:author="Davidson, Claudia" w:date="2018-11-26T10:25:00Z">
            <w:r w:rsidRPr="00320EFF" w:rsidDel="00320EFF">
              <w:rPr>
                <w:rPrChange w:id="196" w:author="Davidson, Claudia" w:date="2018-11-26T10:25:00Z">
                  <w:rPr>
                    <w:rStyle w:val="Hyperlink"/>
                  </w:rPr>
                </w:rPrChange>
              </w:rPr>
              <w:delText>5.5  Figure 6: Relative Performance</w:delText>
            </w:r>
            <w:r w:rsidRPr="00642EE3" w:rsidDel="00320EFF">
              <w:rPr>
                <w:webHidden/>
              </w:rPr>
              <w:tab/>
            </w:r>
            <w:r w:rsidR="00E83364" w:rsidDel="00320EFF">
              <w:rPr>
                <w:webHidden/>
              </w:rPr>
              <w:delText>18</w:delText>
            </w:r>
          </w:del>
        </w:p>
        <w:p w14:paraId="456C2260" w14:textId="77777777" w:rsidR="00A43675" w:rsidRDefault="00A43675" w:rsidP="00A43675">
          <w:r w:rsidRPr="00642EE3">
            <w:rPr>
              <w:rFonts w:ascii="Times New Roman" w:hAnsi="Times New Roman" w:cs="Times New Roman"/>
              <w:b/>
              <w:bCs/>
              <w:noProof/>
              <w:sz w:val="24"/>
              <w:szCs w:val="24"/>
            </w:rPr>
            <w:fldChar w:fldCharType="end"/>
          </w:r>
        </w:p>
      </w:sdtContent>
    </w:sdt>
    <w:p w14:paraId="606F852E" w14:textId="77777777" w:rsidR="0041609D" w:rsidRDefault="0041609D" w:rsidP="00A43675">
      <w:pPr>
        <w:pStyle w:val="Heading1"/>
      </w:pPr>
    </w:p>
    <w:p w14:paraId="31551A6A" w14:textId="77777777" w:rsidR="00DD63E3" w:rsidRDefault="00DD63E3">
      <w:pPr>
        <w:spacing w:after="0"/>
      </w:pPr>
    </w:p>
    <w:p w14:paraId="28E33325" w14:textId="77777777" w:rsidR="00A43675" w:rsidRDefault="00A43675">
      <w:pPr>
        <w:spacing w:after="0"/>
      </w:pPr>
    </w:p>
    <w:p w14:paraId="2F2DD5BA" w14:textId="77777777" w:rsidR="0041609D" w:rsidRDefault="009B41E3" w:rsidP="00A43675">
      <w:pPr>
        <w:pStyle w:val="Heading1"/>
      </w:pPr>
      <w:bookmarkStart w:id="197" w:name="_Toc530991288"/>
      <w:r>
        <w:rPr>
          <w:rFonts w:eastAsia="Times New Roman"/>
        </w:rPr>
        <w:lastRenderedPageBreak/>
        <w:t>Chapter 1: Purpose and Goal of the Statistics and Outcomes Manual</w:t>
      </w:r>
      <w:bookmarkEnd w:id="197"/>
    </w:p>
    <w:p w14:paraId="0C6D1EC2" w14:textId="77777777" w:rsidR="0041609D" w:rsidRDefault="0041609D">
      <w:pPr>
        <w:spacing w:after="0"/>
      </w:pPr>
    </w:p>
    <w:p w14:paraId="5141B851" w14:textId="77777777" w:rsidR="0041609D" w:rsidRDefault="009B41E3">
      <w:pPr>
        <w:spacing w:after="0"/>
      </w:pPr>
      <w:r>
        <w:rPr>
          <w:rFonts w:ascii="Times New Roman" w:eastAsia="Times New Roman" w:hAnsi="Times New Roman" w:cs="Times New Roman"/>
          <w:sz w:val="24"/>
          <w:szCs w:val="24"/>
        </w:rPr>
        <w:t>The purpose of this manual is to explain how the Statistics and Outcomes Report</w:t>
      </w:r>
      <w:r w:rsidR="00B3548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B3548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generated and how to interpret </w:t>
      </w:r>
      <w:r w:rsidR="00B35482">
        <w:rPr>
          <w:rFonts w:ascii="Times New Roman" w:eastAsia="Times New Roman" w:hAnsi="Times New Roman" w:cs="Times New Roman"/>
          <w:sz w:val="24"/>
          <w:szCs w:val="24"/>
        </w:rPr>
        <w:t>them</w:t>
      </w:r>
      <w:r>
        <w:rPr>
          <w:rFonts w:ascii="Times New Roman" w:eastAsia="Times New Roman" w:hAnsi="Times New Roman" w:cs="Times New Roman"/>
          <w:sz w:val="24"/>
          <w:szCs w:val="24"/>
        </w:rPr>
        <w:t xml:space="preserve">. </w:t>
      </w:r>
    </w:p>
    <w:p w14:paraId="6148CBF9" w14:textId="77777777" w:rsidR="0041609D" w:rsidRDefault="0041609D">
      <w:pPr>
        <w:spacing w:after="0"/>
      </w:pPr>
    </w:p>
    <w:p w14:paraId="40C5F369" w14:textId="68315182" w:rsidR="0041609D" w:rsidRDefault="009B41E3">
      <w:r>
        <w:rPr>
          <w:rFonts w:ascii="Times New Roman" w:eastAsia="Times New Roman" w:hAnsi="Times New Roman" w:cs="Times New Roman"/>
          <w:sz w:val="24"/>
          <w:szCs w:val="24"/>
        </w:rPr>
        <w:t xml:space="preserve">The </w:t>
      </w:r>
      <w:r w:rsidR="00B35482">
        <w:rPr>
          <w:rFonts w:ascii="Times New Roman" w:eastAsia="Times New Roman" w:hAnsi="Times New Roman" w:cs="Times New Roman"/>
          <w:sz w:val="24"/>
          <w:szCs w:val="24"/>
        </w:rPr>
        <w:t>QOD Statistics and Outcomes Report</w:t>
      </w:r>
      <w:r>
        <w:rPr>
          <w:rFonts w:ascii="Times New Roman" w:eastAsia="Times New Roman" w:hAnsi="Times New Roman" w:cs="Times New Roman"/>
          <w:sz w:val="24"/>
          <w:szCs w:val="24"/>
        </w:rPr>
        <w:t xml:space="preserve"> can be accessed </w:t>
      </w:r>
      <w:r w:rsidR="00B35482">
        <w:rPr>
          <w:rFonts w:ascii="Times New Roman" w:eastAsia="Times New Roman" w:hAnsi="Times New Roman" w:cs="Times New Roman"/>
          <w:sz w:val="24"/>
          <w:szCs w:val="24"/>
        </w:rPr>
        <w:t>through RED</w:t>
      </w:r>
      <w:r>
        <w:rPr>
          <w:rFonts w:ascii="Times New Roman" w:eastAsia="Times New Roman" w:hAnsi="Times New Roman" w:cs="Times New Roman"/>
          <w:sz w:val="24"/>
          <w:szCs w:val="24"/>
        </w:rPr>
        <w:t>Cap.  The statistics provided are based on the number of patients with 3-</w:t>
      </w:r>
      <w:del w:id="198" w:author="Davidson, Claudia" w:date="2018-11-25T16:35:00Z">
        <w:r w:rsidDel="000B535D">
          <w:rPr>
            <w:rFonts w:ascii="Times New Roman" w:eastAsia="Times New Roman" w:hAnsi="Times New Roman" w:cs="Times New Roman"/>
            <w:sz w:val="24"/>
            <w:szCs w:val="24"/>
          </w:rPr>
          <w:delText>month</w:delText>
        </w:r>
      </w:del>
      <w:r>
        <w:rPr>
          <w:rFonts w:ascii="Times New Roman" w:eastAsia="Times New Roman" w:hAnsi="Times New Roman" w:cs="Times New Roman"/>
          <w:sz w:val="24"/>
          <w:szCs w:val="24"/>
        </w:rPr>
        <w:t xml:space="preserve"> and 12-month outcome data.  Reports are </w:t>
      </w:r>
      <w:r>
        <w:rPr>
          <w:rFonts w:ascii="Times New Roman" w:eastAsia="Times New Roman" w:hAnsi="Times New Roman" w:cs="Times New Roman"/>
          <w:sz w:val="24"/>
          <w:szCs w:val="24"/>
          <w:u w:val="single"/>
        </w:rPr>
        <w:t>not</w:t>
      </w:r>
      <w:r>
        <w:rPr>
          <w:rFonts w:ascii="Times New Roman" w:eastAsia="Times New Roman" w:hAnsi="Times New Roman" w:cs="Times New Roman"/>
          <w:sz w:val="24"/>
          <w:szCs w:val="24"/>
        </w:rPr>
        <w:t xml:space="preserve"> based on enrollment numbers. </w:t>
      </w:r>
      <w:del w:id="199" w:author="Davidson, Claudia" w:date="2018-11-16T13:45:00Z">
        <w:r w:rsidDel="005D095E">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To ensure reliability and confidence in the findings, sites will not get an outcomes report</w:t>
      </w:r>
      <w:r w:rsidR="000B7124">
        <w:rPr>
          <w:rFonts w:ascii="Times New Roman" w:eastAsia="Times New Roman" w:hAnsi="Times New Roman" w:cs="Times New Roman"/>
          <w:sz w:val="24"/>
          <w:szCs w:val="24"/>
        </w:rPr>
        <w:t xml:space="preserve"> or a physician report</w:t>
      </w:r>
      <w:r>
        <w:rPr>
          <w:rFonts w:ascii="Times New Roman" w:eastAsia="Times New Roman" w:hAnsi="Times New Roman" w:cs="Times New Roman"/>
          <w:sz w:val="24"/>
          <w:szCs w:val="24"/>
        </w:rPr>
        <w:t xml:space="preserve"> until the 3-month patient accrual exceeds 20 patients. This means that sites </w:t>
      </w:r>
      <w:r w:rsidR="000B7124">
        <w:rPr>
          <w:rFonts w:ascii="Times New Roman" w:eastAsia="Times New Roman" w:hAnsi="Times New Roman" w:cs="Times New Roman"/>
          <w:sz w:val="24"/>
          <w:szCs w:val="24"/>
        </w:rPr>
        <w:t xml:space="preserve">and physicians </w:t>
      </w:r>
      <w:r>
        <w:rPr>
          <w:rFonts w:ascii="Times New Roman" w:eastAsia="Times New Roman" w:hAnsi="Times New Roman" w:cs="Times New Roman"/>
          <w:sz w:val="24"/>
          <w:szCs w:val="24"/>
        </w:rPr>
        <w:t xml:space="preserve">who have recently started enrolling patients will not yet have outcome reports. </w:t>
      </w:r>
    </w:p>
    <w:p w14:paraId="0517E8D3" w14:textId="7B6ED1AA" w:rsidR="0041609D" w:rsidRDefault="009B41E3">
      <w:pPr>
        <w:spacing w:after="0"/>
      </w:pPr>
      <w:r>
        <w:rPr>
          <w:rFonts w:ascii="Times New Roman" w:eastAsia="Times New Roman" w:hAnsi="Times New Roman" w:cs="Times New Roman"/>
          <w:sz w:val="24"/>
          <w:szCs w:val="24"/>
        </w:rPr>
        <w:t>Th</w:t>
      </w:r>
      <w:r w:rsidR="00B35482">
        <w:rPr>
          <w:rFonts w:ascii="Times New Roman" w:eastAsia="Times New Roman" w:hAnsi="Times New Roman" w:cs="Times New Roman"/>
          <w:sz w:val="24"/>
          <w:szCs w:val="24"/>
        </w:rPr>
        <w:t xml:space="preserve">e Statistic and Outcomes Reports </w:t>
      </w:r>
      <w:r w:rsidR="003A3D09">
        <w:rPr>
          <w:rFonts w:ascii="Times New Roman" w:eastAsia="Times New Roman" w:hAnsi="Times New Roman" w:cs="Times New Roman"/>
          <w:sz w:val="24"/>
          <w:szCs w:val="24"/>
        </w:rPr>
        <w:t xml:space="preserve">include data from the date when the first patient was enrolled at </w:t>
      </w:r>
      <w:r w:rsidR="00186F88">
        <w:rPr>
          <w:rFonts w:ascii="Times New Roman" w:eastAsia="Times New Roman" w:hAnsi="Times New Roman" w:cs="Times New Roman"/>
          <w:sz w:val="24"/>
          <w:szCs w:val="24"/>
        </w:rPr>
        <w:t xml:space="preserve">the site </w:t>
      </w:r>
      <w:r w:rsidR="00D85A9A">
        <w:rPr>
          <w:rFonts w:ascii="Times New Roman" w:eastAsia="Times New Roman" w:hAnsi="Times New Roman" w:cs="Times New Roman"/>
          <w:sz w:val="24"/>
          <w:szCs w:val="24"/>
        </w:rPr>
        <w:t>to</w:t>
      </w:r>
      <w:r w:rsidR="00186F88">
        <w:rPr>
          <w:rFonts w:ascii="Times New Roman" w:eastAsia="Times New Roman" w:hAnsi="Times New Roman" w:cs="Times New Roman"/>
          <w:sz w:val="24"/>
          <w:szCs w:val="24"/>
        </w:rPr>
        <w:t xml:space="preserve"> the date th</w:t>
      </w:r>
      <w:r w:rsidR="00D85A9A">
        <w:rPr>
          <w:rFonts w:ascii="Times New Roman" w:eastAsia="Times New Roman" w:hAnsi="Times New Roman" w:cs="Times New Roman"/>
          <w:sz w:val="24"/>
          <w:szCs w:val="24"/>
        </w:rPr>
        <w:t>at</w:t>
      </w:r>
      <w:r w:rsidR="00186F88">
        <w:rPr>
          <w:rFonts w:ascii="Times New Roman" w:eastAsia="Times New Roman" w:hAnsi="Times New Roman" w:cs="Times New Roman"/>
          <w:sz w:val="24"/>
          <w:szCs w:val="24"/>
        </w:rPr>
        <w:t xml:space="preserve"> data were </w:t>
      </w:r>
      <w:r w:rsidR="00D85A9A">
        <w:rPr>
          <w:rFonts w:ascii="Times New Roman" w:eastAsia="Times New Roman" w:hAnsi="Times New Roman" w:cs="Times New Roman"/>
          <w:sz w:val="24"/>
          <w:szCs w:val="24"/>
        </w:rPr>
        <w:t>downloaded</w:t>
      </w:r>
      <w:r w:rsidR="00186F88">
        <w:rPr>
          <w:rFonts w:ascii="Times New Roman" w:eastAsia="Times New Roman" w:hAnsi="Times New Roman" w:cs="Times New Roman"/>
          <w:sz w:val="24"/>
          <w:szCs w:val="24"/>
        </w:rPr>
        <w:t xml:space="preserve"> for the current </w:t>
      </w:r>
      <w:r w:rsidR="00186F88" w:rsidRPr="007825B6">
        <w:rPr>
          <w:rFonts w:ascii="Times New Roman" w:eastAsia="Times New Roman" w:hAnsi="Times New Roman" w:cs="Times New Roman"/>
          <w:sz w:val="24"/>
          <w:szCs w:val="24"/>
          <w:rPrChange w:id="200" w:author="Davidson, Claudia" w:date="2018-11-27T12:25:00Z">
            <w:rPr>
              <w:rFonts w:ascii="Times New Roman" w:eastAsia="Times New Roman" w:hAnsi="Times New Roman" w:cs="Times New Roman"/>
              <w:sz w:val="24"/>
              <w:szCs w:val="24"/>
            </w:rPr>
          </w:rPrChange>
        </w:rPr>
        <w:t xml:space="preserve">report. </w:t>
      </w:r>
      <w:ins w:id="201" w:author="Davidson, Claudia" w:date="2018-11-25T16:10:00Z">
        <w:r w:rsidR="00B16E85" w:rsidRPr="007825B6">
          <w:rPr>
            <w:rFonts w:ascii="Times New Roman" w:eastAsia="Times New Roman" w:hAnsi="Times New Roman" w:cs="Times New Roman"/>
            <w:sz w:val="24"/>
            <w:szCs w:val="24"/>
            <w:rPrChange w:id="202" w:author="Davidson, Claudia" w:date="2018-11-27T12:25:00Z">
              <w:rPr>
                <w:rFonts w:ascii="Times New Roman" w:eastAsia="Times New Roman" w:hAnsi="Times New Roman" w:cs="Times New Roman"/>
                <w:sz w:val="24"/>
                <w:szCs w:val="24"/>
              </w:rPr>
            </w:rPrChange>
          </w:rPr>
          <w:t xml:space="preserve">QOD total does </w:t>
        </w:r>
      </w:ins>
      <w:ins w:id="203" w:author="Davidson, Claudia" w:date="2018-11-27T12:53:00Z">
        <w:r w:rsidR="005D7B9E">
          <w:rPr>
            <w:rFonts w:ascii="Times New Roman" w:eastAsia="Times New Roman" w:hAnsi="Times New Roman" w:cs="Times New Roman"/>
            <w:sz w:val="24"/>
            <w:szCs w:val="24"/>
          </w:rPr>
          <w:t xml:space="preserve">include </w:t>
        </w:r>
      </w:ins>
      <w:ins w:id="204" w:author="Davidson, Claudia" w:date="2018-11-25T16:10:00Z">
        <w:r w:rsidR="00B16E85" w:rsidRPr="007825B6">
          <w:rPr>
            <w:rFonts w:ascii="Times New Roman" w:eastAsia="Times New Roman" w:hAnsi="Times New Roman" w:cs="Times New Roman"/>
            <w:sz w:val="24"/>
            <w:szCs w:val="24"/>
            <w:rPrChange w:id="205" w:author="Davidson, Claudia" w:date="2018-11-27T12:25:00Z">
              <w:rPr>
                <w:rFonts w:ascii="Times New Roman" w:eastAsia="Times New Roman" w:hAnsi="Times New Roman" w:cs="Times New Roman"/>
                <w:sz w:val="24"/>
                <w:szCs w:val="24"/>
              </w:rPr>
            </w:rPrChange>
          </w:rPr>
          <w:t xml:space="preserve">your site. </w:t>
        </w:r>
      </w:ins>
      <w:r w:rsidR="00186F88" w:rsidRPr="007825B6">
        <w:rPr>
          <w:rFonts w:ascii="Times New Roman" w:eastAsia="Times New Roman" w:hAnsi="Times New Roman" w:cs="Times New Roman"/>
          <w:sz w:val="24"/>
          <w:szCs w:val="24"/>
          <w:rPrChange w:id="206" w:author="Davidson, Claudia" w:date="2018-11-27T12:25:00Z">
            <w:rPr>
              <w:rFonts w:ascii="Times New Roman" w:eastAsia="Times New Roman" w:hAnsi="Times New Roman" w:cs="Times New Roman"/>
              <w:sz w:val="24"/>
              <w:szCs w:val="24"/>
            </w:rPr>
          </w:rPrChange>
        </w:rPr>
        <w:t>They</w:t>
      </w:r>
      <w:r w:rsidR="00186F88">
        <w:rPr>
          <w:rFonts w:ascii="Times New Roman" w:eastAsia="Times New Roman" w:hAnsi="Times New Roman" w:cs="Times New Roman"/>
          <w:sz w:val="24"/>
          <w:szCs w:val="24"/>
        </w:rPr>
        <w:t xml:space="preserve"> </w:t>
      </w:r>
      <w:r w:rsidR="00B35482">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uploaded to REDCap </w:t>
      </w:r>
      <w:r w:rsidR="00B35482">
        <w:rPr>
          <w:rFonts w:ascii="Times New Roman" w:eastAsia="Times New Roman" w:hAnsi="Times New Roman" w:cs="Times New Roman"/>
          <w:sz w:val="24"/>
          <w:szCs w:val="24"/>
        </w:rPr>
        <w:t>in April, July, October, and January.</w:t>
      </w:r>
      <w:r>
        <w:rPr>
          <w:rFonts w:ascii="Times New Roman" w:eastAsia="Times New Roman" w:hAnsi="Times New Roman" w:cs="Times New Roman"/>
          <w:sz w:val="24"/>
          <w:szCs w:val="24"/>
        </w:rPr>
        <w:t xml:space="preserve"> </w:t>
      </w:r>
    </w:p>
    <w:p w14:paraId="014BACCA" w14:textId="77777777" w:rsidR="0041609D" w:rsidRDefault="0041609D">
      <w:pPr>
        <w:spacing w:after="0"/>
      </w:pPr>
    </w:p>
    <w:p w14:paraId="4F307575" w14:textId="77777777" w:rsidR="003A3D09" w:rsidRDefault="003A3D09">
      <w:pPr>
        <w:spacing w:after="0"/>
        <w:rPr>
          <w:rFonts w:ascii="Times New Roman" w:eastAsia="Times New Roman" w:hAnsi="Times New Roman" w:cs="Times New Roman"/>
          <w:b/>
          <w:color w:val="366091"/>
          <w:sz w:val="28"/>
          <w:szCs w:val="28"/>
        </w:rPr>
      </w:pPr>
    </w:p>
    <w:p w14:paraId="1116EC90" w14:textId="77777777" w:rsidR="003A3D09" w:rsidRDefault="003A3D09">
      <w:pPr>
        <w:spacing w:after="0"/>
        <w:rPr>
          <w:rFonts w:ascii="Times New Roman" w:eastAsia="Times New Roman" w:hAnsi="Times New Roman" w:cs="Times New Roman"/>
          <w:b/>
          <w:color w:val="366091"/>
          <w:sz w:val="28"/>
          <w:szCs w:val="28"/>
        </w:rPr>
      </w:pPr>
    </w:p>
    <w:p w14:paraId="377E1433" w14:textId="77777777" w:rsidR="003A3D09" w:rsidRDefault="003A3D09">
      <w:pPr>
        <w:spacing w:after="0"/>
        <w:rPr>
          <w:rFonts w:ascii="Times New Roman" w:eastAsia="Times New Roman" w:hAnsi="Times New Roman" w:cs="Times New Roman"/>
          <w:b/>
          <w:color w:val="366091"/>
          <w:sz w:val="28"/>
          <w:szCs w:val="28"/>
        </w:rPr>
      </w:pPr>
    </w:p>
    <w:p w14:paraId="7AD9B1BB" w14:textId="77777777" w:rsidR="003A3D09" w:rsidRDefault="003A3D09">
      <w:pPr>
        <w:spacing w:after="0"/>
        <w:rPr>
          <w:rFonts w:ascii="Times New Roman" w:eastAsia="Times New Roman" w:hAnsi="Times New Roman" w:cs="Times New Roman"/>
          <w:b/>
          <w:color w:val="366091"/>
          <w:sz w:val="28"/>
          <w:szCs w:val="28"/>
        </w:rPr>
      </w:pPr>
    </w:p>
    <w:p w14:paraId="0C843E89" w14:textId="77777777" w:rsidR="003A3D09" w:rsidRDefault="003A3D09">
      <w:pPr>
        <w:spacing w:after="0"/>
        <w:rPr>
          <w:rFonts w:ascii="Times New Roman" w:eastAsia="Times New Roman" w:hAnsi="Times New Roman" w:cs="Times New Roman"/>
          <w:b/>
          <w:color w:val="366091"/>
          <w:sz w:val="28"/>
          <w:szCs w:val="28"/>
        </w:rPr>
      </w:pPr>
    </w:p>
    <w:p w14:paraId="485FBAF3" w14:textId="77777777" w:rsidR="003A3D09" w:rsidRDefault="003A3D09">
      <w:pPr>
        <w:spacing w:after="0"/>
        <w:rPr>
          <w:rFonts w:ascii="Times New Roman" w:eastAsia="Times New Roman" w:hAnsi="Times New Roman" w:cs="Times New Roman"/>
          <w:b/>
          <w:color w:val="366091"/>
          <w:sz w:val="28"/>
          <w:szCs w:val="28"/>
        </w:rPr>
      </w:pPr>
    </w:p>
    <w:p w14:paraId="1B93EA6D" w14:textId="77777777" w:rsidR="003A3D09" w:rsidRDefault="003A3D09">
      <w:pPr>
        <w:spacing w:after="0"/>
        <w:rPr>
          <w:rFonts w:ascii="Times New Roman" w:eastAsia="Times New Roman" w:hAnsi="Times New Roman" w:cs="Times New Roman"/>
          <w:b/>
          <w:color w:val="366091"/>
          <w:sz w:val="28"/>
          <w:szCs w:val="28"/>
        </w:rPr>
      </w:pPr>
    </w:p>
    <w:p w14:paraId="14950B87" w14:textId="77777777" w:rsidR="003A3D09" w:rsidRDefault="003A3D09">
      <w:pPr>
        <w:spacing w:after="0"/>
        <w:rPr>
          <w:rFonts w:ascii="Times New Roman" w:eastAsia="Times New Roman" w:hAnsi="Times New Roman" w:cs="Times New Roman"/>
          <w:b/>
          <w:color w:val="366091"/>
          <w:sz w:val="28"/>
          <w:szCs w:val="28"/>
        </w:rPr>
      </w:pPr>
    </w:p>
    <w:p w14:paraId="34E7E8CD" w14:textId="77777777" w:rsidR="003A3D09" w:rsidRDefault="003A3D09">
      <w:pPr>
        <w:spacing w:after="0"/>
        <w:rPr>
          <w:rFonts w:ascii="Times New Roman" w:eastAsia="Times New Roman" w:hAnsi="Times New Roman" w:cs="Times New Roman"/>
          <w:b/>
          <w:color w:val="366091"/>
          <w:sz w:val="28"/>
          <w:szCs w:val="28"/>
        </w:rPr>
      </w:pPr>
    </w:p>
    <w:p w14:paraId="3FDAC123" w14:textId="77777777" w:rsidR="003A3D09" w:rsidRDefault="003A3D09">
      <w:pPr>
        <w:spacing w:after="0"/>
        <w:rPr>
          <w:rFonts w:ascii="Times New Roman" w:eastAsia="Times New Roman" w:hAnsi="Times New Roman" w:cs="Times New Roman"/>
          <w:b/>
          <w:color w:val="366091"/>
          <w:sz w:val="28"/>
          <w:szCs w:val="28"/>
        </w:rPr>
      </w:pPr>
    </w:p>
    <w:p w14:paraId="46302C30" w14:textId="77777777" w:rsidR="003A3D09" w:rsidRDefault="003A3D09">
      <w:pPr>
        <w:spacing w:after="0"/>
        <w:rPr>
          <w:rFonts w:ascii="Times New Roman" w:eastAsia="Times New Roman" w:hAnsi="Times New Roman" w:cs="Times New Roman"/>
          <w:b/>
          <w:color w:val="366091"/>
          <w:sz w:val="28"/>
          <w:szCs w:val="28"/>
        </w:rPr>
      </w:pPr>
    </w:p>
    <w:p w14:paraId="411C0A6C" w14:textId="77777777" w:rsidR="003A3D09" w:rsidRDefault="003A3D09">
      <w:pPr>
        <w:spacing w:after="0"/>
        <w:rPr>
          <w:rFonts w:ascii="Times New Roman" w:eastAsia="Times New Roman" w:hAnsi="Times New Roman" w:cs="Times New Roman"/>
          <w:b/>
          <w:color w:val="366091"/>
          <w:sz w:val="28"/>
          <w:szCs w:val="28"/>
        </w:rPr>
      </w:pPr>
    </w:p>
    <w:p w14:paraId="6BC8BB08" w14:textId="77777777" w:rsidR="003A3D09" w:rsidRDefault="003A3D09">
      <w:pPr>
        <w:spacing w:after="0"/>
        <w:rPr>
          <w:rFonts w:ascii="Times New Roman" w:eastAsia="Times New Roman" w:hAnsi="Times New Roman" w:cs="Times New Roman"/>
          <w:b/>
          <w:color w:val="366091"/>
          <w:sz w:val="28"/>
          <w:szCs w:val="28"/>
        </w:rPr>
      </w:pPr>
    </w:p>
    <w:p w14:paraId="0EBC0E08" w14:textId="77777777" w:rsidR="003A3D09" w:rsidRDefault="003A3D09">
      <w:pPr>
        <w:spacing w:after="0"/>
        <w:rPr>
          <w:rFonts w:ascii="Times New Roman" w:eastAsia="Times New Roman" w:hAnsi="Times New Roman" w:cs="Times New Roman"/>
          <w:b/>
          <w:color w:val="366091"/>
          <w:sz w:val="28"/>
          <w:szCs w:val="28"/>
        </w:rPr>
      </w:pPr>
    </w:p>
    <w:p w14:paraId="5F730094" w14:textId="77777777" w:rsidR="003A3D09" w:rsidRDefault="003A3D09">
      <w:pPr>
        <w:spacing w:after="0"/>
        <w:rPr>
          <w:rFonts w:ascii="Times New Roman" w:eastAsia="Times New Roman" w:hAnsi="Times New Roman" w:cs="Times New Roman"/>
          <w:b/>
          <w:color w:val="366091"/>
          <w:sz w:val="28"/>
          <w:szCs w:val="28"/>
        </w:rPr>
      </w:pPr>
    </w:p>
    <w:p w14:paraId="59EA0608" w14:textId="77777777" w:rsidR="003A3D09" w:rsidRDefault="003A3D09">
      <w:pPr>
        <w:spacing w:after="0"/>
        <w:rPr>
          <w:rFonts w:ascii="Times New Roman" w:eastAsia="Times New Roman" w:hAnsi="Times New Roman" w:cs="Times New Roman"/>
          <w:b/>
          <w:color w:val="366091"/>
          <w:sz w:val="28"/>
          <w:szCs w:val="28"/>
        </w:rPr>
      </w:pPr>
    </w:p>
    <w:p w14:paraId="01F639B3" w14:textId="77777777" w:rsidR="003A3D09" w:rsidRDefault="003A3D09">
      <w:pPr>
        <w:spacing w:after="0"/>
        <w:rPr>
          <w:rFonts w:ascii="Times New Roman" w:eastAsia="Times New Roman" w:hAnsi="Times New Roman" w:cs="Times New Roman"/>
          <w:b/>
          <w:color w:val="366091"/>
          <w:sz w:val="28"/>
          <w:szCs w:val="28"/>
        </w:rPr>
      </w:pPr>
    </w:p>
    <w:p w14:paraId="5E1044DE" w14:textId="77777777" w:rsidR="003A3D09" w:rsidDel="000B535D" w:rsidRDefault="003A3D09">
      <w:pPr>
        <w:spacing w:after="0"/>
        <w:rPr>
          <w:del w:id="207" w:author="Davidson, Claudia" w:date="2018-11-25T16:28:00Z"/>
          <w:rFonts w:ascii="Times New Roman" w:eastAsia="Times New Roman" w:hAnsi="Times New Roman" w:cs="Times New Roman"/>
          <w:b/>
          <w:color w:val="366091"/>
          <w:sz w:val="28"/>
          <w:szCs w:val="28"/>
        </w:rPr>
      </w:pPr>
    </w:p>
    <w:p w14:paraId="312EE55F" w14:textId="77777777" w:rsidR="003A3D09" w:rsidDel="000B535D" w:rsidRDefault="003A3D09">
      <w:pPr>
        <w:spacing w:after="0"/>
        <w:rPr>
          <w:del w:id="208" w:author="Davidson, Claudia" w:date="2018-11-25T16:28:00Z"/>
          <w:rFonts w:ascii="Times New Roman" w:eastAsia="Times New Roman" w:hAnsi="Times New Roman" w:cs="Times New Roman"/>
          <w:b/>
          <w:color w:val="366091"/>
          <w:sz w:val="28"/>
          <w:szCs w:val="28"/>
        </w:rPr>
      </w:pPr>
    </w:p>
    <w:p w14:paraId="1203CEC4" w14:textId="77777777" w:rsidR="003A3D09" w:rsidDel="000B535D" w:rsidRDefault="003A3D09">
      <w:pPr>
        <w:spacing w:after="0"/>
        <w:rPr>
          <w:del w:id="209" w:author="Davidson, Claudia" w:date="2018-11-25T16:28:00Z"/>
          <w:rFonts w:ascii="Times New Roman" w:eastAsia="Times New Roman" w:hAnsi="Times New Roman" w:cs="Times New Roman"/>
          <w:b/>
          <w:color w:val="366091"/>
          <w:sz w:val="28"/>
          <w:szCs w:val="28"/>
        </w:rPr>
      </w:pPr>
    </w:p>
    <w:p w14:paraId="371FEF93" w14:textId="47717F66" w:rsidR="0041609D" w:rsidRDefault="009B41E3" w:rsidP="00A43675">
      <w:pPr>
        <w:pStyle w:val="Heading1"/>
      </w:pPr>
      <w:bookmarkStart w:id="210" w:name="_Toc530991289"/>
      <w:r>
        <w:rPr>
          <w:rFonts w:eastAsia="Times New Roman"/>
        </w:rPr>
        <w:t>Chapter 2: The Statistics and Outcomes Report- Section I</w:t>
      </w:r>
      <w:bookmarkEnd w:id="210"/>
      <w:r>
        <w:rPr>
          <w:rFonts w:eastAsia="Times New Roman"/>
        </w:rPr>
        <w:t xml:space="preserve"> </w:t>
      </w:r>
    </w:p>
    <w:p w14:paraId="5F36A0FC" w14:textId="37642B48" w:rsidR="00186F88" w:rsidRPr="00A43675" w:rsidRDefault="00186F88">
      <w:pPr>
        <w:spacing w:after="0"/>
        <w:rPr>
          <w:rFonts w:ascii="Times New Roman" w:hAnsi="Times New Roman" w:cs="Times New Roman"/>
          <w:sz w:val="24"/>
          <w:szCs w:val="24"/>
        </w:rPr>
      </w:pPr>
      <w:r w:rsidRPr="00186F88">
        <w:rPr>
          <w:rFonts w:ascii="Times New Roman" w:hAnsi="Times New Roman" w:cs="Times New Roman"/>
          <w:sz w:val="24"/>
          <w:szCs w:val="24"/>
        </w:rPr>
        <w:t>The first section of the report contains follow-up rates</w:t>
      </w:r>
      <w:ins w:id="211" w:author="Davidson, Claudia" w:date="2018-11-25T16:00:00Z">
        <w:r w:rsidR="00DE77F4">
          <w:rPr>
            <w:rFonts w:ascii="Times New Roman" w:hAnsi="Times New Roman" w:cs="Times New Roman"/>
            <w:sz w:val="24"/>
            <w:szCs w:val="24"/>
          </w:rPr>
          <w:t xml:space="preserve">, </w:t>
        </w:r>
      </w:ins>
      <w:del w:id="212" w:author="Davidson, Claudia" w:date="2018-11-25T16:00:00Z">
        <w:r w:rsidRPr="00186F88" w:rsidDel="00DE77F4">
          <w:rPr>
            <w:rFonts w:ascii="Times New Roman" w:hAnsi="Times New Roman" w:cs="Times New Roman"/>
            <w:sz w:val="24"/>
            <w:szCs w:val="24"/>
          </w:rPr>
          <w:delText xml:space="preserve"> a</w:delText>
        </w:r>
        <w:r w:rsidR="00D85A9A" w:rsidDel="00DE77F4">
          <w:rPr>
            <w:rFonts w:ascii="Times New Roman" w:hAnsi="Times New Roman" w:cs="Times New Roman"/>
            <w:sz w:val="24"/>
            <w:szCs w:val="24"/>
          </w:rPr>
          <w:delText>nd</w:delText>
        </w:r>
        <w:r w:rsidRPr="00186F88" w:rsidDel="00DE77F4">
          <w:rPr>
            <w:rFonts w:ascii="Times New Roman" w:hAnsi="Times New Roman" w:cs="Times New Roman"/>
            <w:sz w:val="24"/>
            <w:szCs w:val="24"/>
          </w:rPr>
          <w:delText xml:space="preserve"> </w:delText>
        </w:r>
      </w:del>
      <w:r w:rsidRPr="00186F88">
        <w:rPr>
          <w:rFonts w:ascii="Times New Roman" w:hAnsi="Times New Roman" w:cs="Times New Roman"/>
          <w:sz w:val="24"/>
          <w:szCs w:val="24"/>
        </w:rPr>
        <w:t xml:space="preserve">frequency data for 3 and </w:t>
      </w:r>
      <w:del w:id="213" w:author="Davidson, Claudia" w:date="2018-11-25T16:36:00Z">
        <w:r w:rsidRPr="00186F88" w:rsidDel="000B535D">
          <w:rPr>
            <w:rFonts w:ascii="Times New Roman" w:hAnsi="Times New Roman" w:cs="Times New Roman"/>
            <w:sz w:val="24"/>
            <w:szCs w:val="24"/>
          </w:rPr>
          <w:delText>12 month</w:delText>
        </w:r>
      </w:del>
      <w:ins w:id="214" w:author="Davidson, Claudia" w:date="2018-11-25T16:36:00Z">
        <w:r w:rsidR="000B535D">
          <w:rPr>
            <w:rFonts w:ascii="Times New Roman" w:hAnsi="Times New Roman" w:cs="Times New Roman"/>
            <w:sz w:val="24"/>
            <w:szCs w:val="24"/>
          </w:rPr>
          <w:t>12-month</w:t>
        </w:r>
      </w:ins>
      <w:r w:rsidRPr="00186F88">
        <w:rPr>
          <w:rFonts w:ascii="Times New Roman" w:hAnsi="Times New Roman" w:cs="Times New Roman"/>
          <w:sz w:val="24"/>
          <w:szCs w:val="24"/>
        </w:rPr>
        <w:t>s</w:t>
      </w:r>
      <w:ins w:id="215" w:author="Davidson, Claudia" w:date="2018-11-25T16:00:00Z">
        <w:r w:rsidR="00DE77F4">
          <w:rPr>
            <w:rFonts w:ascii="Times New Roman" w:hAnsi="Times New Roman" w:cs="Times New Roman"/>
            <w:sz w:val="24"/>
            <w:szCs w:val="24"/>
          </w:rPr>
          <w:t xml:space="preserve">, and </w:t>
        </w:r>
      </w:ins>
      <w:ins w:id="216" w:author="Davidson, Claudia" w:date="2018-11-25T16:01:00Z">
        <w:r w:rsidR="00DE77F4">
          <w:rPr>
            <w:rFonts w:ascii="Times New Roman" w:hAnsi="Times New Roman" w:cs="Times New Roman"/>
            <w:sz w:val="24"/>
            <w:szCs w:val="24"/>
          </w:rPr>
          <w:t>number of patients included in this report for your site</w:t>
        </w:r>
      </w:ins>
      <w:r>
        <w:rPr>
          <w:rFonts w:ascii="Times New Roman" w:hAnsi="Times New Roman" w:cs="Times New Roman"/>
          <w:sz w:val="24"/>
          <w:szCs w:val="24"/>
        </w:rPr>
        <w:t>.</w:t>
      </w:r>
      <w:ins w:id="217" w:author="Davidson, Claudia" w:date="2018-11-25T16:32:00Z">
        <w:r w:rsidR="000B535D">
          <w:rPr>
            <w:rFonts w:ascii="Times New Roman" w:hAnsi="Times New Roman" w:cs="Times New Roman"/>
            <w:sz w:val="24"/>
            <w:szCs w:val="24"/>
          </w:rPr>
          <w:t xml:space="preserve"> These are shown in figure 1 and table 1.</w:t>
        </w:r>
      </w:ins>
    </w:p>
    <w:p w14:paraId="4DCAC16E" w14:textId="12D46421" w:rsidR="0041609D" w:rsidRDefault="009B41E3" w:rsidP="00A43675">
      <w:pPr>
        <w:pStyle w:val="Heading2"/>
      </w:pPr>
      <w:bookmarkStart w:id="218" w:name="_Toc530991290"/>
      <w:bookmarkStart w:id="219" w:name="_Hlk530476812"/>
      <w:r>
        <w:rPr>
          <w:rFonts w:eastAsia="Times New Roman"/>
        </w:rPr>
        <w:t xml:space="preserve">2.1 </w:t>
      </w:r>
      <w:del w:id="220" w:author="Davidson, Claudia" w:date="2018-11-25T15:25:00Z">
        <w:r w:rsidDel="00812631">
          <w:rPr>
            <w:rFonts w:eastAsia="Times New Roman"/>
          </w:rPr>
          <w:delText xml:space="preserve"> </w:delText>
        </w:r>
      </w:del>
      <w:r>
        <w:rPr>
          <w:rFonts w:eastAsia="Times New Roman"/>
        </w:rPr>
        <w:t xml:space="preserve">Figure 1: </w:t>
      </w:r>
      <w:del w:id="221" w:author="Clemons, Lori" w:date="2018-10-31T08:06:00Z">
        <w:r w:rsidDel="005B4418">
          <w:rPr>
            <w:rFonts w:eastAsia="Times New Roman"/>
          </w:rPr>
          <w:delText>Sites’ Follow-Up Rates</w:delText>
        </w:r>
      </w:del>
      <w:ins w:id="222" w:author="Clemons, Lori" w:date="2018-10-31T08:06:00Z">
        <w:r w:rsidR="005B4418">
          <w:rPr>
            <w:rFonts w:eastAsia="Times New Roman"/>
          </w:rPr>
          <w:t>Follow-up rate at 3</w:t>
        </w:r>
        <w:del w:id="223" w:author="Davidson, Claudia" w:date="2018-11-25T15:25:00Z">
          <w:r w:rsidR="005B4418" w:rsidDel="00812631">
            <w:rPr>
              <w:rFonts w:eastAsia="Times New Roman"/>
            </w:rPr>
            <w:delText>m</w:delText>
          </w:r>
        </w:del>
        <w:r w:rsidR="005B4418">
          <w:rPr>
            <w:rFonts w:eastAsia="Times New Roman"/>
          </w:rPr>
          <w:t xml:space="preserve"> and </w:t>
        </w:r>
        <w:del w:id="224" w:author="Davidson, Claudia" w:date="2018-11-25T16:36:00Z">
          <w:r w:rsidR="005B4418" w:rsidDel="000B535D">
            <w:rPr>
              <w:rFonts w:eastAsia="Times New Roman"/>
            </w:rPr>
            <w:delText>12m</w:delText>
          </w:r>
        </w:del>
      </w:ins>
      <w:ins w:id="225" w:author="Davidson, Claudia" w:date="2018-11-25T16:36:00Z">
        <w:r w:rsidR="000B535D">
          <w:rPr>
            <w:rFonts w:eastAsia="Times New Roman"/>
          </w:rPr>
          <w:t>12-month</w:t>
        </w:r>
      </w:ins>
      <w:ins w:id="226" w:author="Clemons, Lori" w:date="2018-10-31T08:06:00Z">
        <w:r w:rsidR="005B4418">
          <w:rPr>
            <w:rFonts w:eastAsia="Times New Roman"/>
          </w:rPr>
          <w:t xml:space="preserve"> post</w:t>
        </w:r>
      </w:ins>
      <w:ins w:id="227" w:author="Davidson, Claudia" w:date="2018-11-25T15:24:00Z">
        <w:r w:rsidR="00812631">
          <w:rPr>
            <w:rFonts w:eastAsia="Times New Roman"/>
          </w:rPr>
          <w:t>-</w:t>
        </w:r>
      </w:ins>
      <w:ins w:id="228" w:author="Clemons, Lori" w:date="2018-10-31T08:06:00Z">
        <w:del w:id="229" w:author="Davidson, Claudia" w:date="2018-11-25T15:24:00Z">
          <w:r w:rsidR="005B4418" w:rsidDel="00812631">
            <w:rPr>
              <w:rFonts w:eastAsia="Times New Roman"/>
            </w:rPr>
            <w:delText xml:space="preserve"> </w:delText>
          </w:r>
        </w:del>
        <w:r w:rsidR="005B4418">
          <w:rPr>
            <w:rFonts w:eastAsia="Times New Roman"/>
          </w:rPr>
          <w:t>surgery</w:t>
        </w:r>
      </w:ins>
      <w:bookmarkEnd w:id="218"/>
    </w:p>
    <w:bookmarkEnd w:id="219"/>
    <w:p w14:paraId="766B89A6" w14:textId="53A8E7F7" w:rsidR="0041609D" w:rsidRDefault="009B41E3">
      <w:pPr>
        <w:spacing w:after="0"/>
      </w:pPr>
      <w:r>
        <w:rPr>
          <w:rFonts w:ascii="Times New Roman" w:eastAsia="Times New Roman" w:hAnsi="Times New Roman" w:cs="Times New Roman"/>
          <w:sz w:val="24"/>
          <w:szCs w:val="24"/>
        </w:rPr>
        <w:t xml:space="preserve">This figure displays </w:t>
      </w:r>
      <w:ins w:id="230" w:author="Davidson, Claudia" w:date="2018-11-16T13:56:00Z">
        <w:r w:rsidR="00F11E70">
          <w:rPr>
            <w:rFonts w:ascii="Times New Roman" w:eastAsia="Times New Roman" w:hAnsi="Times New Roman" w:cs="Times New Roman"/>
            <w:sz w:val="24"/>
            <w:szCs w:val="24"/>
          </w:rPr>
          <w:t>the follow-up rates</w:t>
        </w:r>
        <w:r w:rsidR="00482DCF">
          <w:rPr>
            <w:rFonts w:ascii="Times New Roman" w:eastAsia="Times New Roman" w:hAnsi="Times New Roman" w:cs="Times New Roman"/>
            <w:sz w:val="24"/>
            <w:szCs w:val="24"/>
          </w:rPr>
          <w:t xml:space="preserve"> for your site compared to the QOD total. </w:t>
        </w:r>
      </w:ins>
      <w:del w:id="231" w:author="Davidson, Claudia" w:date="2018-11-16T14:07:00Z">
        <w:r w:rsidDel="006961A5">
          <w:rPr>
            <w:rFonts w:ascii="Times New Roman" w:eastAsia="Times New Roman" w:hAnsi="Times New Roman" w:cs="Times New Roman"/>
            <w:sz w:val="24"/>
            <w:szCs w:val="24"/>
          </w:rPr>
          <w:delText xml:space="preserve">the ranking of follow-up rates, but only your site is identified (y-label). You </w:delText>
        </w:r>
        <w:r w:rsidR="00D85A9A" w:rsidDel="006961A5">
          <w:rPr>
            <w:rFonts w:ascii="Times New Roman" w:eastAsia="Times New Roman" w:hAnsi="Times New Roman" w:cs="Times New Roman"/>
            <w:sz w:val="24"/>
            <w:szCs w:val="24"/>
          </w:rPr>
          <w:delText>will</w:delText>
        </w:r>
        <w:r w:rsidDel="006961A5">
          <w:rPr>
            <w:rFonts w:ascii="Times New Roman" w:eastAsia="Times New Roman" w:hAnsi="Times New Roman" w:cs="Times New Roman"/>
            <w:sz w:val="24"/>
            <w:szCs w:val="24"/>
          </w:rPr>
          <w:delText xml:space="preserve"> find how your site performs regarding follow-up rate compared to the other sites. Circles denote 3-month follow-up rates and triangles denote 12-month follow-up rates. The size of the circle/triangle is proportional to the number of the patients eligible to be followed up at 3 and 12 months (the denominators of the rates). Sites with more patients eligible for follow-up will have larger circles and triangles. </w:delText>
        </w:r>
      </w:del>
      <w:r w:rsidR="00D85A9A">
        <w:rPr>
          <w:rFonts w:ascii="Times New Roman" w:eastAsia="Times New Roman" w:hAnsi="Times New Roman" w:cs="Times New Roman"/>
          <w:sz w:val="24"/>
          <w:szCs w:val="24"/>
        </w:rPr>
        <w:t xml:space="preserve">This figure has </w:t>
      </w:r>
      <w:ins w:id="232" w:author="Davidson, Claudia" w:date="2018-11-16T14:08:00Z">
        <w:r w:rsidR="006961A5">
          <w:rPr>
            <w:rFonts w:ascii="Times New Roman" w:eastAsia="Times New Roman" w:hAnsi="Times New Roman" w:cs="Times New Roman"/>
            <w:sz w:val="24"/>
            <w:szCs w:val="24"/>
          </w:rPr>
          <w:t xml:space="preserve">a </w:t>
        </w:r>
      </w:ins>
      <w:r w:rsidR="00D85A9A">
        <w:rPr>
          <w:rFonts w:ascii="Times New Roman" w:eastAsia="Times New Roman" w:hAnsi="Times New Roman" w:cs="Times New Roman"/>
          <w:sz w:val="24"/>
          <w:szCs w:val="24"/>
        </w:rPr>
        <w:t xml:space="preserve">vertical </w:t>
      </w:r>
      <w:del w:id="233" w:author="Davidson, Claudia" w:date="2018-11-16T14:08:00Z">
        <w:r w:rsidR="00D85A9A" w:rsidDel="006961A5">
          <w:rPr>
            <w:rFonts w:ascii="Times New Roman" w:eastAsia="Times New Roman" w:hAnsi="Times New Roman" w:cs="Times New Roman"/>
            <w:sz w:val="24"/>
            <w:szCs w:val="24"/>
          </w:rPr>
          <w:delText xml:space="preserve">dashed </w:delText>
        </w:r>
      </w:del>
      <w:ins w:id="234" w:author="Davidson, Claudia" w:date="2018-11-16T14:08:00Z">
        <w:r w:rsidR="006961A5">
          <w:rPr>
            <w:rFonts w:ascii="Times New Roman" w:eastAsia="Times New Roman" w:hAnsi="Times New Roman" w:cs="Times New Roman"/>
            <w:sz w:val="24"/>
            <w:szCs w:val="24"/>
          </w:rPr>
          <w:t xml:space="preserve">red </w:t>
        </w:r>
      </w:ins>
      <w:r w:rsidR="00D85A9A">
        <w:rPr>
          <w:rFonts w:ascii="Times New Roman" w:eastAsia="Times New Roman" w:hAnsi="Times New Roman" w:cs="Times New Roman"/>
          <w:sz w:val="24"/>
          <w:szCs w:val="24"/>
        </w:rPr>
        <w:t>line</w:t>
      </w:r>
      <w:del w:id="235" w:author="Davidson, Claudia" w:date="2018-11-16T14:08:00Z">
        <w:r w:rsidR="00D85A9A" w:rsidDel="006961A5">
          <w:rPr>
            <w:rFonts w:ascii="Times New Roman" w:eastAsia="Times New Roman" w:hAnsi="Times New Roman" w:cs="Times New Roman"/>
            <w:sz w:val="24"/>
            <w:szCs w:val="24"/>
          </w:rPr>
          <w:delText>s</w:delText>
        </w:r>
      </w:del>
      <w:r w:rsidR="00D85A9A">
        <w:rPr>
          <w:rFonts w:ascii="Times New Roman" w:eastAsia="Times New Roman" w:hAnsi="Times New Roman" w:cs="Times New Roman"/>
          <w:sz w:val="24"/>
          <w:szCs w:val="24"/>
        </w:rPr>
        <w:t xml:space="preserve"> at </w:t>
      </w:r>
      <w:del w:id="236" w:author="Davidson, Claudia" w:date="2018-11-16T14:08:00Z">
        <w:r w:rsidR="00D85A9A" w:rsidDel="006961A5">
          <w:rPr>
            <w:rFonts w:ascii="Times New Roman" w:eastAsia="Times New Roman" w:hAnsi="Times New Roman" w:cs="Times New Roman"/>
            <w:sz w:val="24"/>
            <w:szCs w:val="24"/>
          </w:rPr>
          <w:delText xml:space="preserve">0.7 and 0.8, which indicate 70% and </w:delText>
        </w:r>
      </w:del>
      <w:r w:rsidR="00D85A9A">
        <w:rPr>
          <w:rFonts w:ascii="Times New Roman" w:eastAsia="Times New Roman" w:hAnsi="Times New Roman" w:cs="Times New Roman"/>
          <w:sz w:val="24"/>
          <w:szCs w:val="24"/>
        </w:rPr>
        <w:t>80% follow-up rate. The</w:t>
      </w:r>
      <w:r>
        <w:rPr>
          <w:rFonts w:ascii="Times New Roman" w:eastAsia="Times New Roman" w:hAnsi="Times New Roman" w:cs="Times New Roman"/>
          <w:sz w:val="24"/>
          <w:szCs w:val="24"/>
        </w:rPr>
        <w:t xml:space="preserve"> goal </w:t>
      </w:r>
      <w:r w:rsidR="00D85A9A">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follow-up is </w:t>
      </w:r>
      <w:del w:id="237" w:author="Davidson, Claudia" w:date="2018-11-16T14:08:00Z">
        <w:r w:rsidDel="006961A5">
          <w:rPr>
            <w:rFonts w:ascii="Times New Roman" w:eastAsia="Times New Roman" w:hAnsi="Times New Roman" w:cs="Times New Roman"/>
            <w:sz w:val="24"/>
            <w:szCs w:val="24"/>
          </w:rPr>
          <w:delText>0.8</w:delText>
        </w:r>
      </w:del>
      <w:ins w:id="238" w:author="Davidson, Claudia" w:date="2018-11-16T14:08:00Z">
        <w:r w:rsidR="006961A5">
          <w:rPr>
            <w:rFonts w:ascii="Times New Roman" w:eastAsia="Times New Roman" w:hAnsi="Times New Roman" w:cs="Times New Roman"/>
            <w:sz w:val="24"/>
            <w:szCs w:val="24"/>
          </w:rPr>
          <w:t>80%</w:t>
        </w:r>
      </w:ins>
      <w:r>
        <w:rPr>
          <w:rFonts w:ascii="Times New Roman" w:eastAsia="Times New Roman" w:hAnsi="Times New Roman" w:cs="Times New Roman"/>
          <w:sz w:val="24"/>
          <w:szCs w:val="24"/>
        </w:rPr>
        <w:t xml:space="preserve"> or above</w:t>
      </w:r>
      <w:ins w:id="239" w:author="Davidson, Claudia" w:date="2018-11-25T16:10:00Z">
        <w:r w:rsidR="00B16E85">
          <w:rPr>
            <w:rFonts w:ascii="Times New Roman" w:eastAsia="Times New Roman" w:hAnsi="Times New Roman" w:cs="Times New Roman"/>
            <w:sz w:val="24"/>
            <w:szCs w:val="24"/>
          </w:rPr>
          <w:t xml:space="preserve"> for all sites</w:t>
        </w:r>
      </w:ins>
      <w:r w:rsidR="00D85A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68CACB4" w14:textId="77777777" w:rsidR="0041609D" w:rsidRDefault="0041609D">
      <w:pPr>
        <w:spacing w:after="0"/>
      </w:pPr>
    </w:p>
    <w:p w14:paraId="2DCA318F" w14:textId="17502D1D" w:rsidR="0041609D" w:rsidRDefault="009B41E3">
      <w:pPr>
        <w:spacing w:after="0"/>
        <w:rPr>
          <w:rFonts w:ascii="Times New Roman" w:eastAsia="Times New Roman" w:hAnsi="Times New Roman" w:cs="Times New Roman"/>
          <w:sz w:val="24"/>
          <w:szCs w:val="24"/>
        </w:rPr>
      </w:pPr>
      <w:commentRangeStart w:id="240"/>
      <w:r>
        <w:rPr>
          <w:rFonts w:ascii="Times New Roman" w:eastAsia="Times New Roman" w:hAnsi="Times New Roman" w:cs="Times New Roman"/>
          <w:sz w:val="24"/>
          <w:szCs w:val="24"/>
        </w:rPr>
        <w:t>If your site h</w:t>
      </w:r>
      <w:r w:rsidR="00B35482">
        <w:rPr>
          <w:rFonts w:ascii="Times New Roman" w:eastAsia="Times New Roman" w:hAnsi="Times New Roman" w:cs="Times New Roman"/>
          <w:sz w:val="24"/>
          <w:szCs w:val="24"/>
        </w:rPr>
        <w:t>as less than 20 patients at 12</w:t>
      </w:r>
      <w:ins w:id="241" w:author="Davidson, Claudia" w:date="2018-11-25T15:25:00Z">
        <w:r w:rsidR="00B363EE">
          <w:rPr>
            <w:rFonts w:ascii="Times New Roman" w:eastAsia="Times New Roman" w:hAnsi="Times New Roman" w:cs="Times New Roman"/>
            <w:sz w:val="24"/>
            <w:szCs w:val="24"/>
          </w:rPr>
          <w:t xml:space="preserve"> </w:t>
        </w:r>
      </w:ins>
      <w:del w:id="242" w:author="Davidson, Claudia" w:date="2018-11-25T15:25:00Z">
        <w:r w:rsidR="00B35482" w:rsidDel="0081263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month </w:t>
      </w:r>
      <w:r w:rsidR="00D85A9A">
        <w:rPr>
          <w:rFonts w:ascii="Times New Roman" w:eastAsia="Times New Roman" w:hAnsi="Times New Roman" w:cs="Times New Roman"/>
          <w:sz w:val="24"/>
          <w:szCs w:val="24"/>
        </w:rPr>
        <w:t>follow-up</w:t>
      </w:r>
      <w:r>
        <w:rPr>
          <w:rFonts w:ascii="Times New Roman" w:eastAsia="Times New Roman" w:hAnsi="Times New Roman" w:cs="Times New Roman"/>
          <w:sz w:val="24"/>
          <w:szCs w:val="24"/>
        </w:rPr>
        <w:t>, your report will not include this figure</w:t>
      </w:r>
      <w:commentRangeEnd w:id="240"/>
      <w:r w:rsidR="005D7B9E">
        <w:rPr>
          <w:rStyle w:val="CommentReference"/>
        </w:rPr>
        <w:commentReference w:id="240"/>
      </w:r>
      <w:r>
        <w:rPr>
          <w:rFonts w:ascii="Times New Roman" w:eastAsia="Times New Roman" w:hAnsi="Times New Roman" w:cs="Times New Roman"/>
          <w:sz w:val="24"/>
          <w:szCs w:val="24"/>
        </w:rPr>
        <w:t>.</w:t>
      </w:r>
    </w:p>
    <w:p w14:paraId="40DC0F52" w14:textId="77777777" w:rsidR="0072349B" w:rsidRDefault="0072349B">
      <w:pPr>
        <w:spacing w:after="0"/>
      </w:pPr>
    </w:p>
    <w:p w14:paraId="5544847F" w14:textId="69FC88F9" w:rsidR="0041609D" w:rsidRDefault="00A55F9C">
      <w:pPr>
        <w:spacing w:after="0"/>
        <w:jc w:val="center"/>
      </w:pPr>
      <w:r>
        <w:rPr>
          <w:noProof/>
        </w:rPr>
        <w:drawing>
          <wp:inline distT="0" distB="0" distL="0" distR="0" wp14:anchorId="181FA22F" wp14:editId="6E4EFD36">
            <wp:extent cx="4768850" cy="422369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Lst>
                    </a:blip>
                    <a:stretch>
                      <a:fillRect/>
                    </a:stretch>
                  </pic:blipFill>
                  <pic:spPr>
                    <a:xfrm>
                      <a:off x="0" y="0"/>
                      <a:ext cx="4772751" cy="4227148"/>
                    </a:xfrm>
                    <a:prstGeom prst="rect">
                      <a:avLst/>
                    </a:prstGeom>
                  </pic:spPr>
                </pic:pic>
              </a:graphicData>
            </a:graphic>
          </wp:inline>
        </w:drawing>
      </w:r>
    </w:p>
    <w:p w14:paraId="409BCF75" w14:textId="77777777" w:rsidR="00186F88" w:rsidRDefault="00186F88">
      <w:pPr>
        <w:spacing w:after="0"/>
        <w:rPr>
          <w:rFonts w:ascii="Times New Roman" w:eastAsia="Times New Roman" w:hAnsi="Times New Roman" w:cs="Times New Roman"/>
          <w:b/>
          <w:color w:val="4F81BD"/>
          <w:sz w:val="24"/>
          <w:szCs w:val="24"/>
        </w:rPr>
      </w:pPr>
    </w:p>
    <w:p w14:paraId="347294BF" w14:textId="643D322E" w:rsidR="0072349B" w:rsidRPr="00F6518B" w:rsidRDefault="00834935">
      <w:pPr>
        <w:spacing w:after="0"/>
        <w:rPr>
          <w:rFonts w:ascii="Times New Roman" w:eastAsia="Times New Roman" w:hAnsi="Times New Roman" w:cs="Times New Roman"/>
          <w:sz w:val="24"/>
          <w:szCs w:val="24"/>
          <w:rPrChange w:id="243" w:author="Davidson, Claudia" w:date="2018-11-16T14:51:00Z">
            <w:rPr>
              <w:rFonts w:ascii="Times New Roman" w:eastAsia="Times New Roman" w:hAnsi="Times New Roman" w:cs="Times New Roman"/>
              <w:b/>
              <w:color w:val="4F81BD"/>
              <w:sz w:val="24"/>
              <w:szCs w:val="24"/>
            </w:rPr>
          </w:rPrChange>
        </w:rPr>
      </w:pPr>
      <w:ins w:id="244" w:author="Davidson, Claudia" w:date="2018-11-16T14:51:00Z">
        <w:r w:rsidRPr="00F6518B">
          <w:rPr>
            <w:rFonts w:ascii="Times New Roman" w:eastAsia="Times New Roman" w:hAnsi="Times New Roman" w:cs="Times New Roman"/>
            <w:b/>
            <w:sz w:val="24"/>
            <w:szCs w:val="24"/>
            <w:rPrChange w:id="245" w:author="Davidson, Claudia" w:date="2018-11-16T14:51:00Z">
              <w:rPr>
                <w:rFonts w:ascii="Times New Roman" w:eastAsia="Times New Roman" w:hAnsi="Times New Roman" w:cs="Times New Roman"/>
                <w:b/>
                <w:color w:val="4F81BD"/>
                <w:sz w:val="24"/>
                <w:szCs w:val="24"/>
              </w:rPr>
            </w:rPrChange>
          </w:rPr>
          <w:t xml:space="preserve">How to interpret: </w:t>
        </w:r>
        <w:r w:rsidR="00B363EE">
          <w:rPr>
            <w:rFonts w:ascii="Times New Roman" w:eastAsia="Times New Roman" w:hAnsi="Times New Roman" w:cs="Times New Roman"/>
            <w:sz w:val="24"/>
            <w:szCs w:val="24"/>
          </w:rPr>
          <w:t xml:space="preserve">88% of patients completed </w:t>
        </w:r>
      </w:ins>
      <w:ins w:id="246" w:author="Davidson, Claudia" w:date="2018-11-25T16:36:00Z">
        <w:r w:rsidR="000B535D">
          <w:rPr>
            <w:rFonts w:ascii="Times New Roman" w:eastAsia="Times New Roman" w:hAnsi="Times New Roman" w:cs="Times New Roman"/>
            <w:sz w:val="24"/>
            <w:szCs w:val="24"/>
          </w:rPr>
          <w:t>3-month</w:t>
        </w:r>
      </w:ins>
      <w:ins w:id="247" w:author="Davidson, Claudia" w:date="2018-11-16T14:51:00Z">
        <w:r w:rsidR="00F6518B">
          <w:rPr>
            <w:rFonts w:ascii="Times New Roman" w:eastAsia="Times New Roman" w:hAnsi="Times New Roman" w:cs="Times New Roman"/>
            <w:sz w:val="24"/>
            <w:szCs w:val="24"/>
          </w:rPr>
          <w:t xml:space="preserve"> follow-up compared to 75% </w:t>
        </w:r>
      </w:ins>
      <w:ins w:id="248" w:author="Davidson, Claudia" w:date="2018-11-19T09:56:00Z">
        <w:r w:rsidR="00D154BF">
          <w:rPr>
            <w:rFonts w:ascii="Times New Roman" w:eastAsia="Times New Roman" w:hAnsi="Times New Roman" w:cs="Times New Roman"/>
            <w:sz w:val="24"/>
            <w:szCs w:val="24"/>
          </w:rPr>
          <w:t>for the QOD total</w:t>
        </w:r>
        <w:r w:rsidR="00486F33">
          <w:rPr>
            <w:rFonts w:ascii="Times New Roman" w:eastAsia="Times New Roman" w:hAnsi="Times New Roman" w:cs="Times New Roman"/>
            <w:sz w:val="24"/>
            <w:szCs w:val="24"/>
          </w:rPr>
          <w:t>.</w:t>
        </w:r>
        <w:r w:rsidR="00486F33" w:rsidRPr="00486F33">
          <w:rPr>
            <w:rFonts w:ascii="Times New Roman" w:eastAsia="Times New Roman" w:hAnsi="Times New Roman" w:cs="Times New Roman"/>
            <w:sz w:val="24"/>
            <w:szCs w:val="24"/>
          </w:rPr>
          <w:t xml:space="preserve"> </w:t>
        </w:r>
        <w:r w:rsidR="00486F33">
          <w:rPr>
            <w:rFonts w:ascii="Times New Roman" w:eastAsia="Times New Roman" w:hAnsi="Times New Roman" w:cs="Times New Roman"/>
            <w:sz w:val="24"/>
            <w:szCs w:val="24"/>
          </w:rPr>
          <w:t>83</w:t>
        </w:r>
        <w:r w:rsidR="00486F33" w:rsidRPr="00486F33">
          <w:rPr>
            <w:rFonts w:ascii="Times New Roman" w:eastAsia="Times New Roman" w:hAnsi="Times New Roman" w:cs="Times New Roman"/>
            <w:sz w:val="24"/>
            <w:szCs w:val="24"/>
          </w:rPr>
          <w:t xml:space="preserve">% of patients completed </w:t>
        </w:r>
      </w:ins>
      <w:ins w:id="249" w:author="Davidson, Claudia" w:date="2018-11-25T16:36:00Z">
        <w:r w:rsidR="000B535D">
          <w:rPr>
            <w:rFonts w:ascii="Times New Roman" w:eastAsia="Times New Roman" w:hAnsi="Times New Roman" w:cs="Times New Roman"/>
            <w:sz w:val="24"/>
            <w:szCs w:val="24"/>
          </w:rPr>
          <w:t>3-month</w:t>
        </w:r>
      </w:ins>
      <w:ins w:id="250" w:author="Davidson, Claudia" w:date="2018-11-19T09:56:00Z">
        <w:r w:rsidR="00486F33">
          <w:rPr>
            <w:rFonts w:ascii="Times New Roman" w:eastAsia="Times New Roman" w:hAnsi="Times New Roman" w:cs="Times New Roman"/>
            <w:sz w:val="24"/>
            <w:szCs w:val="24"/>
          </w:rPr>
          <w:t xml:space="preserve"> follow-up compared to 64</w:t>
        </w:r>
        <w:r w:rsidR="00486F33" w:rsidRPr="00486F33">
          <w:rPr>
            <w:rFonts w:ascii="Times New Roman" w:eastAsia="Times New Roman" w:hAnsi="Times New Roman" w:cs="Times New Roman"/>
            <w:sz w:val="24"/>
            <w:szCs w:val="24"/>
          </w:rPr>
          <w:t>% for the QOD total</w:t>
        </w:r>
      </w:ins>
    </w:p>
    <w:p w14:paraId="2AC123AD" w14:textId="77777777" w:rsidR="0041609D" w:rsidRDefault="009B41E3" w:rsidP="00A43675">
      <w:pPr>
        <w:pStyle w:val="Heading2"/>
      </w:pPr>
      <w:bookmarkStart w:id="251" w:name="_Toc530991291"/>
      <w:r>
        <w:rPr>
          <w:rFonts w:eastAsia="Times New Roman"/>
        </w:rPr>
        <w:t xml:space="preserve">2.2 </w:t>
      </w:r>
      <w:del w:id="252" w:author="Davidson, Claudia" w:date="2018-11-25T15:25:00Z">
        <w:r w:rsidDel="00812631">
          <w:rPr>
            <w:rFonts w:eastAsia="Times New Roman"/>
          </w:rPr>
          <w:delText xml:space="preserve"> </w:delText>
        </w:r>
      </w:del>
      <w:r>
        <w:rPr>
          <w:rFonts w:eastAsia="Times New Roman"/>
        </w:rPr>
        <w:t>Table 1: Frequency</w:t>
      </w:r>
      <w:bookmarkEnd w:id="251"/>
    </w:p>
    <w:p w14:paraId="4E8277D7" w14:textId="2A158016" w:rsidR="0041609D" w:rsidRDefault="009B41E3">
      <w:pPr>
        <w:spacing w:after="0"/>
      </w:pPr>
      <w:r>
        <w:rPr>
          <w:rFonts w:ascii="Times New Roman" w:eastAsia="Times New Roman" w:hAnsi="Times New Roman" w:cs="Times New Roman"/>
          <w:sz w:val="24"/>
          <w:szCs w:val="24"/>
        </w:rPr>
        <w:t>This table lists the number of surgeons</w:t>
      </w:r>
      <w:ins w:id="253" w:author="Davidson, Claudia" w:date="2018-11-19T09:58:00Z">
        <w:r w:rsidR="00486F33">
          <w:rPr>
            <w:rFonts w:ascii="Times New Roman" w:eastAsia="Times New Roman" w:hAnsi="Times New Roman" w:cs="Times New Roman"/>
            <w:sz w:val="24"/>
            <w:szCs w:val="24"/>
          </w:rPr>
          <w:t xml:space="preserve">, </w:t>
        </w:r>
      </w:ins>
      <w:del w:id="254" w:author="Davidson, Claudia" w:date="2018-11-19T09:58:00Z">
        <w:r w:rsidDel="00486F33">
          <w:rPr>
            <w:rFonts w:ascii="Times New Roman" w:eastAsia="Times New Roman" w:hAnsi="Times New Roman" w:cs="Times New Roman"/>
            <w:sz w:val="24"/>
            <w:szCs w:val="24"/>
          </w:rPr>
          <w:delText xml:space="preserve"> a</w:delText>
        </w:r>
        <w:r w:rsidR="00B35482" w:rsidDel="00486F33">
          <w:rPr>
            <w:rFonts w:ascii="Times New Roman" w:eastAsia="Times New Roman" w:hAnsi="Times New Roman" w:cs="Times New Roman"/>
            <w:sz w:val="24"/>
            <w:szCs w:val="24"/>
          </w:rPr>
          <w:delText xml:space="preserve">nd </w:delText>
        </w:r>
      </w:del>
      <w:r w:rsidR="00D85A9A">
        <w:rPr>
          <w:rFonts w:ascii="Times New Roman" w:eastAsia="Times New Roman" w:hAnsi="Times New Roman" w:cs="Times New Roman"/>
          <w:sz w:val="24"/>
          <w:szCs w:val="24"/>
        </w:rPr>
        <w:t xml:space="preserve">hospitals and the number </w:t>
      </w:r>
      <w:r w:rsidR="00B35482">
        <w:rPr>
          <w:rFonts w:ascii="Times New Roman" w:eastAsia="Times New Roman" w:hAnsi="Times New Roman" w:cs="Times New Roman"/>
          <w:sz w:val="24"/>
          <w:szCs w:val="24"/>
        </w:rPr>
        <w:t xml:space="preserve">patients </w:t>
      </w:r>
      <w:r w:rsidR="00F5177A">
        <w:rPr>
          <w:rFonts w:ascii="Times New Roman" w:eastAsia="Times New Roman" w:hAnsi="Times New Roman" w:cs="Times New Roman"/>
          <w:sz w:val="24"/>
          <w:szCs w:val="24"/>
        </w:rPr>
        <w:t>with</w:t>
      </w:r>
      <w:r w:rsidR="00B35482">
        <w:rPr>
          <w:rFonts w:ascii="Times New Roman" w:eastAsia="Times New Roman" w:hAnsi="Times New Roman" w:cs="Times New Roman"/>
          <w:sz w:val="24"/>
          <w:szCs w:val="24"/>
        </w:rPr>
        <w:t xml:space="preserve"> 3 </w:t>
      </w:r>
      <w:r>
        <w:rPr>
          <w:rFonts w:ascii="Times New Roman" w:eastAsia="Times New Roman" w:hAnsi="Times New Roman" w:cs="Times New Roman"/>
          <w:sz w:val="24"/>
          <w:szCs w:val="24"/>
        </w:rPr>
        <w:t xml:space="preserve">and </w:t>
      </w:r>
      <w:del w:id="255" w:author="Davidson, Claudia" w:date="2018-11-25T16:36:00Z">
        <w:r w:rsidDel="000B535D">
          <w:rPr>
            <w:rFonts w:ascii="Times New Roman" w:eastAsia="Times New Roman" w:hAnsi="Times New Roman" w:cs="Times New Roman"/>
            <w:sz w:val="24"/>
            <w:szCs w:val="24"/>
          </w:rPr>
          <w:delText>12 month</w:delText>
        </w:r>
      </w:del>
      <w:ins w:id="256" w:author="Davidson, Claudia" w:date="2018-11-25T16:36:00Z">
        <w:r w:rsidR="000B535D">
          <w:rPr>
            <w:rFonts w:ascii="Times New Roman" w:eastAsia="Times New Roman" w:hAnsi="Times New Roman" w:cs="Times New Roman"/>
            <w:sz w:val="24"/>
            <w:szCs w:val="24"/>
          </w:rPr>
          <w:t>12-month</w:t>
        </w:r>
      </w:ins>
      <w:r>
        <w:rPr>
          <w:rFonts w:ascii="Times New Roman" w:eastAsia="Times New Roman" w:hAnsi="Times New Roman" w:cs="Times New Roman"/>
          <w:sz w:val="24"/>
          <w:szCs w:val="24"/>
        </w:rPr>
        <w:t xml:space="preserve"> </w:t>
      </w:r>
      <w:r w:rsidR="00F5177A">
        <w:rPr>
          <w:rFonts w:ascii="Times New Roman" w:eastAsia="Times New Roman" w:hAnsi="Times New Roman" w:cs="Times New Roman"/>
          <w:sz w:val="24"/>
          <w:szCs w:val="24"/>
        </w:rPr>
        <w:t>accrual</w:t>
      </w:r>
      <w:r>
        <w:rPr>
          <w:rFonts w:ascii="Times New Roman" w:eastAsia="Times New Roman" w:hAnsi="Times New Roman" w:cs="Times New Roman"/>
          <w:sz w:val="24"/>
          <w:szCs w:val="24"/>
        </w:rPr>
        <w:t>.</w:t>
      </w:r>
      <w:ins w:id="257" w:author="Davidson, Claudia" w:date="2018-11-19T09:59:00Z">
        <w:r w:rsidR="00486F33">
          <w:rPr>
            <w:rFonts w:ascii="Times New Roman" w:eastAsia="Times New Roman" w:hAnsi="Times New Roman" w:cs="Times New Roman"/>
            <w:sz w:val="24"/>
            <w:szCs w:val="24"/>
          </w:rPr>
          <w:t xml:space="preserve"> This also lists the total number of patients included in this report. </w:t>
        </w:r>
      </w:ins>
      <w:ins w:id="258" w:author="Davidson, Claudia" w:date="2018-11-19T10:57:00Z">
        <w:r w:rsidR="00373C39" w:rsidRPr="00373C39">
          <w:rPr>
            <w:rFonts w:ascii="Times New Roman" w:eastAsia="Times New Roman" w:hAnsi="Times New Roman" w:cs="Times New Roman"/>
            <w:sz w:val="24"/>
            <w:szCs w:val="24"/>
          </w:rPr>
          <w:t xml:space="preserve">This includes: 1) </w:t>
        </w:r>
        <w:r w:rsidR="00373C39" w:rsidRPr="00373C39">
          <w:rPr>
            <w:rFonts w:ascii="Times New Roman" w:eastAsia="Times New Roman" w:hAnsi="Times New Roman" w:cs="Times New Roman"/>
            <w:sz w:val="24"/>
            <w:szCs w:val="24"/>
          </w:rPr>
          <w:lastRenderedPageBreak/>
          <w:t xml:space="preserve">patients with 3 and </w:t>
        </w:r>
      </w:ins>
      <w:ins w:id="259" w:author="Davidson, Claudia" w:date="2018-11-25T16:36:00Z">
        <w:r w:rsidR="000B535D">
          <w:rPr>
            <w:rFonts w:ascii="Times New Roman" w:eastAsia="Times New Roman" w:hAnsi="Times New Roman" w:cs="Times New Roman"/>
            <w:sz w:val="24"/>
            <w:szCs w:val="24"/>
          </w:rPr>
          <w:t>12-month</w:t>
        </w:r>
      </w:ins>
      <w:ins w:id="260" w:author="Davidson, Claudia" w:date="2018-11-19T10:57:00Z">
        <w:r w:rsidR="00373C39" w:rsidRPr="00373C39">
          <w:rPr>
            <w:rFonts w:ascii="Times New Roman" w:eastAsia="Times New Roman" w:hAnsi="Times New Roman" w:cs="Times New Roman"/>
            <w:sz w:val="24"/>
            <w:szCs w:val="24"/>
          </w:rPr>
          <w:t xml:space="preserve"> follow-up, 2) patients who have </w:t>
        </w:r>
      </w:ins>
      <w:ins w:id="261" w:author="Davidson, Claudia" w:date="2018-11-25T16:36:00Z">
        <w:r w:rsidR="000B535D">
          <w:rPr>
            <w:rFonts w:ascii="Times New Roman" w:eastAsia="Times New Roman" w:hAnsi="Times New Roman" w:cs="Times New Roman"/>
            <w:sz w:val="24"/>
            <w:szCs w:val="24"/>
          </w:rPr>
          <w:t>12-month</w:t>
        </w:r>
      </w:ins>
      <w:ins w:id="262" w:author="Davidson, Claudia" w:date="2018-11-19T10:57:00Z">
        <w:r w:rsidR="00373C39" w:rsidRPr="00373C39">
          <w:rPr>
            <w:rFonts w:ascii="Times New Roman" w:eastAsia="Times New Roman" w:hAnsi="Times New Roman" w:cs="Times New Roman"/>
            <w:sz w:val="24"/>
            <w:szCs w:val="24"/>
          </w:rPr>
          <w:t xml:space="preserve"> follow-up but missed </w:t>
        </w:r>
      </w:ins>
      <w:ins w:id="263" w:author="Davidson, Claudia" w:date="2018-11-25T16:36:00Z">
        <w:r w:rsidR="000B535D">
          <w:rPr>
            <w:rFonts w:ascii="Times New Roman" w:eastAsia="Times New Roman" w:hAnsi="Times New Roman" w:cs="Times New Roman"/>
            <w:sz w:val="24"/>
            <w:szCs w:val="24"/>
          </w:rPr>
          <w:t>3-month</w:t>
        </w:r>
      </w:ins>
      <w:ins w:id="264" w:author="Davidson, Claudia" w:date="2018-11-19T10:57:00Z">
        <w:r w:rsidR="00373C39" w:rsidRPr="00373C39">
          <w:rPr>
            <w:rFonts w:ascii="Times New Roman" w:eastAsia="Times New Roman" w:hAnsi="Times New Roman" w:cs="Times New Roman"/>
            <w:sz w:val="24"/>
            <w:szCs w:val="24"/>
          </w:rPr>
          <w:t xml:space="preserve"> follow-up, 3) patients with </w:t>
        </w:r>
      </w:ins>
      <w:ins w:id="265" w:author="Davidson, Claudia" w:date="2018-11-25T16:36:00Z">
        <w:r w:rsidR="000B535D">
          <w:rPr>
            <w:rFonts w:ascii="Times New Roman" w:eastAsia="Times New Roman" w:hAnsi="Times New Roman" w:cs="Times New Roman"/>
            <w:sz w:val="24"/>
            <w:szCs w:val="24"/>
          </w:rPr>
          <w:t>3-month</w:t>
        </w:r>
      </w:ins>
      <w:ins w:id="266" w:author="Davidson, Claudia" w:date="2018-11-19T10:57:00Z">
        <w:r w:rsidR="00373C39" w:rsidRPr="00373C39">
          <w:rPr>
            <w:rFonts w:ascii="Times New Roman" w:eastAsia="Times New Roman" w:hAnsi="Times New Roman" w:cs="Times New Roman"/>
            <w:sz w:val="24"/>
            <w:szCs w:val="24"/>
          </w:rPr>
          <w:t xml:space="preserve"> follow-up and are not yet eligible for </w:t>
        </w:r>
      </w:ins>
      <w:ins w:id="267" w:author="Davidson, Claudia" w:date="2018-11-25T16:36:00Z">
        <w:r w:rsidR="000B535D">
          <w:rPr>
            <w:rFonts w:ascii="Times New Roman" w:eastAsia="Times New Roman" w:hAnsi="Times New Roman" w:cs="Times New Roman"/>
            <w:sz w:val="24"/>
            <w:szCs w:val="24"/>
          </w:rPr>
          <w:t>12-month</w:t>
        </w:r>
      </w:ins>
      <w:ins w:id="268" w:author="Davidson, Claudia" w:date="2018-11-19T10:57:00Z">
        <w:r w:rsidR="00373C39" w:rsidRPr="00373C39">
          <w:rPr>
            <w:rFonts w:ascii="Times New Roman" w:eastAsia="Times New Roman" w:hAnsi="Times New Roman" w:cs="Times New Roman"/>
            <w:sz w:val="24"/>
            <w:szCs w:val="24"/>
          </w:rPr>
          <w:t xml:space="preserve"> follow-up.</w:t>
        </w:r>
        <w:r w:rsidR="00373C39">
          <w:rPr>
            <w:rFonts w:ascii="Times New Roman" w:eastAsia="Times New Roman" w:hAnsi="Times New Roman" w:cs="Times New Roman"/>
            <w:sz w:val="24"/>
            <w:szCs w:val="24"/>
          </w:rPr>
          <w:t xml:space="preserve"> </w:t>
        </w:r>
      </w:ins>
      <w:del w:id="269" w:author="Davidson, Claudia" w:date="2018-11-19T10:00:00Z">
        <w:r w:rsidDel="00486F3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The top row shows the numbers for </w:t>
      </w:r>
      <w:proofErr w:type="gramStart"/>
      <w:r>
        <w:rPr>
          <w:rFonts w:ascii="Times New Roman" w:eastAsia="Times New Roman" w:hAnsi="Times New Roman" w:cs="Times New Roman"/>
          <w:sz w:val="24"/>
          <w:szCs w:val="24"/>
        </w:rPr>
        <w:t xml:space="preserve">all </w:t>
      </w:r>
      <w:r w:rsidRPr="007825B6">
        <w:rPr>
          <w:rFonts w:ascii="Times New Roman" w:eastAsia="Times New Roman" w:hAnsi="Times New Roman" w:cs="Times New Roman"/>
          <w:sz w:val="24"/>
          <w:szCs w:val="24"/>
          <w:rPrChange w:id="270" w:author="Davidson, Claudia" w:date="2018-11-27T12:25:00Z">
            <w:rPr>
              <w:rFonts w:ascii="Times New Roman" w:eastAsia="Times New Roman" w:hAnsi="Times New Roman" w:cs="Times New Roman"/>
              <w:sz w:val="24"/>
              <w:szCs w:val="24"/>
            </w:rPr>
          </w:rPrChange>
        </w:rPr>
        <w:t>of</w:t>
      </w:r>
      <w:proofErr w:type="gramEnd"/>
      <w:r w:rsidRPr="007825B6">
        <w:rPr>
          <w:rFonts w:ascii="Times New Roman" w:eastAsia="Times New Roman" w:hAnsi="Times New Roman" w:cs="Times New Roman"/>
          <w:sz w:val="24"/>
          <w:szCs w:val="24"/>
          <w:rPrChange w:id="271" w:author="Davidson, Claudia" w:date="2018-11-27T12:25:00Z">
            <w:rPr>
              <w:rFonts w:ascii="Times New Roman" w:eastAsia="Times New Roman" w:hAnsi="Times New Roman" w:cs="Times New Roman"/>
              <w:sz w:val="24"/>
              <w:szCs w:val="24"/>
            </w:rPr>
          </w:rPrChange>
        </w:rPr>
        <w:t xml:space="preserve"> QOD </w:t>
      </w:r>
      <w:ins w:id="272" w:author="Davidson, Claudia" w:date="2018-11-19T09:58:00Z">
        <w:r w:rsidR="00486F33" w:rsidRPr="007825B6">
          <w:rPr>
            <w:rFonts w:ascii="Times New Roman" w:eastAsia="Times New Roman" w:hAnsi="Times New Roman" w:cs="Times New Roman"/>
            <w:sz w:val="24"/>
            <w:szCs w:val="24"/>
            <w:rPrChange w:id="273" w:author="Davidson, Claudia" w:date="2018-11-27T12:25:00Z">
              <w:rPr>
                <w:rFonts w:ascii="Times New Roman" w:eastAsia="Times New Roman" w:hAnsi="Times New Roman" w:cs="Times New Roman"/>
                <w:sz w:val="24"/>
                <w:szCs w:val="24"/>
              </w:rPr>
            </w:rPrChange>
          </w:rPr>
          <w:t>(including your site)</w:t>
        </w:r>
        <w:r w:rsidR="00486F3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and the </w:t>
      </w:r>
      <w:r w:rsidR="00186F88">
        <w:rPr>
          <w:rFonts w:ascii="Times New Roman" w:eastAsia="Times New Roman" w:hAnsi="Times New Roman" w:cs="Times New Roman"/>
          <w:sz w:val="24"/>
          <w:szCs w:val="24"/>
        </w:rPr>
        <w:t>second row</w:t>
      </w:r>
      <w:r>
        <w:rPr>
          <w:rFonts w:ascii="Times New Roman" w:eastAsia="Times New Roman" w:hAnsi="Times New Roman" w:cs="Times New Roman"/>
          <w:sz w:val="24"/>
          <w:szCs w:val="24"/>
        </w:rPr>
        <w:t xml:space="preserve"> shows your specific site accruals.  </w:t>
      </w:r>
    </w:p>
    <w:p w14:paraId="7E3C64B1" w14:textId="58B60F71" w:rsidR="0041609D" w:rsidRDefault="00A55F9C" w:rsidP="00A43675">
      <w:pPr>
        <w:spacing w:after="0"/>
        <w:jc w:val="center"/>
        <w:rPr>
          <w:ins w:id="274" w:author="Davidson, Claudia" w:date="2018-11-19T10:00:00Z"/>
        </w:rPr>
      </w:pPr>
      <w:r>
        <w:rPr>
          <w:noProof/>
        </w:rPr>
        <w:drawing>
          <wp:inline distT="0" distB="0" distL="0" distR="0" wp14:anchorId="5F2AFEA4" wp14:editId="32C9F94F">
            <wp:extent cx="5943600" cy="1155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Lst>
                    </a:blip>
                    <a:stretch>
                      <a:fillRect/>
                    </a:stretch>
                  </pic:blipFill>
                  <pic:spPr>
                    <a:xfrm>
                      <a:off x="0" y="0"/>
                      <a:ext cx="5943600" cy="1155700"/>
                    </a:xfrm>
                    <a:prstGeom prst="rect">
                      <a:avLst/>
                    </a:prstGeom>
                  </pic:spPr>
                </pic:pic>
              </a:graphicData>
            </a:graphic>
          </wp:inline>
        </w:drawing>
      </w:r>
    </w:p>
    <w:p w14:paraId="5B7B3957" w14:textId="2153AFE6" w:rsidR="00486F33" w:rsidRDefault="00486F33">
      <w:pPr>
        <w:spacing w:after="0"/>
        <w:rPr>
          <w:ins w:id="275" w:author="Davidson, Claudia" w:date="2018-11-19T10:00:00Z"/>
        </w:rPr>
        <w:pPrChange w:id="276" w:author="Davidson, Claudia" w:date="2018-11-19T10:00:00Z">
          <w:pPr>
            <w:spacing w:after="0"/>
            <w:jc w:val="center"/>
          </w:pPr>
        </w:pPrChange>
      </w:pPr>
    </w:p>
    <w:p w14:paraId="228FD69C" w14:textId="188134FC" w:rsidR="00486F33" w:rsidRPr="00486F33" w:rsidRDefault="00486F33">
      <w:pPr>
        <w:spacing w:after="0"/>
        <w:rPr>
          <w:rFonts w:ascii="Times New Roman" w:hAnsi="Times New Roman" w:cs="Times New Roman"/>
          <w:sz w:val="24"/>
          <w:szCs w:val="24"/>
          <w:rPrChange w:id="277" w:author="Davidson, Claudia" w:date="2018-11-19T10:01:00Z">
            <w:rPr/>
          </w:rPrChange>
        </w:rPr>
        <w:pPrChange w:id="278" w:author="Davidson, Claudia" w:date="2018-11-19T10:00:00Z">
          <w:pPr>
            <w:spacing w:after="0"/>
            <w:jc w:val="center"/>
          </w:pPr>
        </w:pPrChange>
      </w:pPr>
      <w:ins w:id="279" w:author="Davidson, Claudia" w:date="2018-11-19T10:00:00Z">
        <w:r w:rsidRPr="00486F33">
          <w:rPr>
            <w:rFonts w:ascii="Times New Roman" w:hAnsi="Times New Roman" w:cs="Times New Roman"/>
            <w:b/>
            <w:sz w:val="24"/>
            <w:szCs w:val="24"/>
            <w:rPrChange w:id="280" w:author="Davidson, Claudia" w:date="2018-11-19T10:01:00Z">
              <w:rPr/>
            </w:rPrChange>
          </w:rPr>
          <w:t>How to interpret:</w:t>
        </w:r>
      </w:ins>
      <w:ins w:id="281" w:author="Davidson, Claudia" w:date="2018-11-19T10:01:00Z">
        <w:r>
          <w:rPr>
            <w:rFonts w:ascii="Times New Roman" w:hAnsi="Times New Roman" w:cs="Times New Roman"/>
            <w:b/>
            <w:sz w:val="24"/>
            <w:szCs w:val="24"/>
          </w:rPr>
          <w:t xml:space="preserve"> </w:t>
        </w:r>
      </w:ins>
      <w:ins w:id="282" w:author="Davidson, Claudia" w:date="2018-11-19T10:58:00Z">
        <w:r w:rsidR="00373C39">
          <w:rPr>
            <w:rFonts w:ascii="Times New Roman" w:hAnsi="Times New Roman" w:cs="Times New Roman"/>
            <w:sz w:val="24"/>
            <w:szCs w:val="24"/>
          </w:rPr>
          <w:t xml:space="preserve">There is a total of 47 </w:t>
        </w:r>
      </w:ins>
      <w:ins w:id="283" w:author="Davidson, Claudia" w:date="2018-11-27T12:29:00Z">
        <w:r w:rsidR="007825B6">
          <w:rPr>
            <w:rFonts w:ascii="Times New Roman" w:hAnsi="Times New Roman" w:cs="Times New Roman"/>
            <w:sz w:val="24"/>
            <w:szCs w:val="24"/>
          </w:rPr>
          <w:t>surgeons</w:t>
        </w:r>
      </w:ins>
      <w:ins w:id="284" w:author="Davidson, Claudia" w:date="2018-11-19T10:58:00Z">
        <w:r w:rsidR="00373C39">
          <w:rPr>
            <w:rFonts w:ascii="Times New Roman" w:hAnsi="Times New Roman" w:cs="Times New Roman"/>
            <w:sz w:val="24"/>
            <w:szCs w:val="24"/>
          </w:rPr>
          <w:t xml:space="preserve"> and 14 hospitals at ABC. </w:t>
        </w:r>
      </w:ins>
      <w:ins w:id="285" w:author="Davidson, Claudia" w:date="2018-11-19T10:51:00Z">
        <w:r w:rsidR="00373C39" w:rsidRPr="00373C39">
          <w:rPr>
            <w:rFonts w:ascii="Times New Roman" w:hAnsi="Times New Roman" w:cs="Times New Roman"/>
            <w:sz w:val="24"/>
            <w:szCs w:val="24"/>
          </w:rPr>
          <w:t xml:space="preserve">The number </w:t>
        </w:r>
        <w:r w:rsidR="00373C39">
          <w:rPr>
            <w:rFonts w:ascii="Times New Roman" w:hAnsi="Times New Roman" w:cs="Times New Roman"/>
            <w:sz w:val="24"/>
            <w:szCs w:val="24"/>
          </w:rPr>
          <w:t xml:space="preserve">of patients with baseline and </w:t>
        </w:r>
      </w:ins>
      <w:ins w:id="286" w:author="Davidson, Claudia" w:date="2018-11-25T16:36:00Z">
        <w:r w:rsidR="000B535D">
          <w:rPr>
            <w:rFonts w:ascii="Times New Roman" w:hAnsi="Times New Roman" w:cs="Times New Roman"/>
            <w:sz w:val="24"/>
            <w:szCs w:val="24"/>
          </w:rPr>
          <w:t>3-month</w:t>
        </w:r>
      </w:ins>
      <w:ins w:id="287" w:author="Davidson, Claudia" w:date="2018-11-19T10:51:00Z">
        <w:r w:rsidR="00373C39">
          <w:rPr>
            <w:rFonts w:ascii="Times New Roman" w:hAnsi="Times New Roman" w:cs="Times New Roman"/>
            <w:sz w:val="24"/>
            <w:szCs w:val="24"/>
          </w:rPr>
          <w:t xml:space="preserve"> data is 3915. This is regardless of whether they have </w:t>
        </w:r>
      </w:ins>
      <w:ins w:id="288" w:author="Davidson, Claudia" w:date="2018-11-25T16:36:00Z">
        <w:r w:rsidR="000B535D">
          <w:rPr>
            <w:rFonts w:ascii="Times New Roman" w:hAnsi="Times New Roman" w:cs="Times New Roman"/>
            <w:sz w:val="24"/>
            <w:szCs w:val="24"/>
          </w:rPr>
          <w:t>12-month</w:t>
        </w:r>
      </w:ins>
      <w:ins w:id="289" w:author="Davidson, Claudia" w:date="2018-11-19T10:51:00Z">
        <w:r w:rsidR="00373C39">
          <w:rPr>
            <w:rFonts w:ascii="Times New Roman" w:hAnsi="Times New Roman" w:cs="Times New Roman"/>
            <w:sz w:val="24"/>
            <w:szCs w:val="24"/>
          </w:rPr>
          <w:t xml:space="preserve"> data. The number of patients with baseline and </w:t>
        </w:r>
      </w:ins>
      <w:ins w:id="290" w:author="Davidson, Claudia" w:date="2018-11-25T16:36:00Z">
        <w:r w:rsidR="000B535D">
          <w:rPr>
            <w:rFonts w:ascii="Times New Roman" w:hAnsi="Times New Roman" w:cs="Times New Roman"/>
            <w:sz w:val="24"/>
            <w:szCs w:val="24"/>
          </w:rPr>
          <w:t>12-month</w:t>
        </w:r>
      </w:ins>
      <w:ins w:id="291" w:author="Davidson, Claudia" w:date="2018-11-19T10:51:00Z">
        <w:r w:rsidR="00373C39">
          <w:rPr>
            <w:rFonts w:ascii="Times New Roman" w:hAnsi="Times New Roman" w:cs="Times New Roman"/>
            <w:sz w:val="24"/>
            <w:szCs w:val="24"/>
          </w:rPr>
          <w:t xml:space="preserve"> data at this site is 2838. This </w:t>
        </w:r>
      </w:ins>
      <w:ins w:id="292" w:author="Davidson, Claudia" w:date="2018-11-19T10:53:00Z">
        <w:r w:rsidR="00373C39">
          <w:rPr>
            <w:rFonts w:ascii="Times New Roman" w:hAnsi="Times New Roman" w:cs="Times New Roman"/>
            <w:sz w:val="24"/>
            <w:szCs w:val="24"/>
          </w:rPr>
          <w:t xml:space="preserve">is regardless of whether they have </w:t>
        </w:r>
      </w:ins>
      <w:ins w:id="293" w:author="Davidson, Claudia" w:date="2018-11-25T16:36:00Z">
        <w:r w:rsidR="000B535D">
          <w:rPr>
            <w:rFonts w:ascii="Times New Roman" w:hAnsi="Times New Roman" w:cs="Times New Roman"/>
            <w:sz w:val="24"/>
            <w:szCs w:val="24"/>
          </w:rPr>
          <w:t>3-month</w:t>
        </w:r>
      </w:ins>
      <w:ins w:id="294" w:author="Davidson, Claudia" w:date="2018-11-19T10:53:00Z">
        <w:r w:rsidR="00373C39">
          <w:rPr>
            <w:rFonts w:ascii="Times New Roman" w:hAnsi="Times New Roman" w:cs="Times New Roman"/>
            <w:sz w:val="24"/>
            <w:szCs w:val="24"/>
          </w:rPr>
          <w:t xml:space="preserve"> data. The total number of patients at your site included in this report</w:t>
        </w:r>
      </w:ins>
      <w:ins w:id="295" w:author="Davidson, Claudia" w:date="2018-11-19T10:54:00Z">
        <w:r w:rsidR="00373C39">
          <w:rPr>
            <w:rFonts w:ascii="Times New Roman" w:hAnsi="Times New Roman" w:cs="Times New Roman"/>
            <w:sz w:val="24"/>
            <w:szCs w:val="24"/>
          </w:rPr>
          <w:t xml:space="preserve"> (called “follow-up accrual”) is 4084. </w:t>
        </w:r>
        <w:bookmarkStart w:id="296" w:name="_Hlk530388348"/>
        <w:r w:rsidR="00373C39">
          <w:rPr>
            <w:rFonts w:ascii="Times New Roman" w:hAnsi="Times New Roman" w:cs="Times New Roman"/>
            <w:sz w:val="24"/>
            <w:szCs w:val="24"/>
          </w:rPr>
          <w:t xml:space="preserve">This includes: 1) patients with 3 and </w:t>
        </w:r>
      </w:ins>
      <w:ins w:id="297" w:author="Davidson, Claudia" w:date="2018-11-25T16:36:00Z">
        <w:r w:rsidR="000B535D">
          <w:rPr>
            <w:rFonts w:ascii="Times New Roman" w:hAnsi="Times New Roman" w:cs="Times New Roman"/>
            <w:sz w:val="24"/>
            <w:szCs w:val="24"/>
          </w:rPr>
          <w:t>12-month</w:t>
        </w:r>
      </w:ins>
      <w:ins w:id="298" w:author="Davidson, Claudia" w:date="2018-11-19T10:54:00Z">
        <w:r w:rsidR="00373C39">
          <w:rPr>
            <w:rFonts w:ascii="Times New Roman" w:hAnsi="Times New Roman" w:cs="Times New Roman"/>
            <w:sz w:val="24"/>
            <w:szCs w:val="24"/>
          </w:rPr>
          <w:t xml:space="preserve"> follow-up, 2) patients who have </w:t>
        </w:r>
      </w:ins>
      <w:ins w:id="299" w:author="Davidson, Claudia" w:date="2018-11-25T16:36:00Z">
        <w:r w:rsidR="000B535D">
          <w:rPr>
            <w:rFonts w:ascii="Times New Roman" w:hAnsi="Times New Roman" w:cs="Times New Roman"/>
            <w:sz w:val="24"/>
            <w:szCs w:val="24"/>
          </w:rPr>
          <w:t>12-month</w:t>
        </w:r>
      </w:ins>
      <w:ins w:id="300" w:author="Davidson, Claudia" w:date="2018-11-19T10:54:00Z">
        <w:r w:rsidR="00373C39">
          <w:rPr>
            <w:rFonts w:ascii="Times New Roman" w:hAnsi="Times New Roman" w:cs="Times New Roman"/>
            <w:sz w:val="24"/>
            <w:szCs w:val="24"/>
          </w:rPr>
          <w:t xml:space="preserve"> follow-up but missed </w:t>
        </w:r>
      </w:ins>
      <w:ins w:id="301" w:author="Davidson, Claudia" w:date="2018-11-25T16:36:00Z">
        <w:r w:rsidR="000B535D">
          <w:rPr>
            <w:rFonts w:ascii="Times New Roman" w:hAnsi="Times New Roman" w:cs="Times New Roman"/>
            <w:sz w:val="24"/>
            <w:szCs w:val="24"/>
          </w:rPr>
          <w:t>3-month</w:t>
        </w:r>
      </w:ins>
      <w:ins w:id="302" w:author="Davidson, Claudia" w:date="2018-11-19T10:54:00Z">
        <w:r w:rsidR="00373C39">
          <w:rPr>
            <w:rFonts w:ascii="Times New Roman" w:hAnsi="Times New Roman" w:cs="Times New Roman"/>
            <w:sz w:val="24"/>
            <w:szCs w:val="24"/>
          </w:rPr>
          <w:t xml:space="preserve"> follow-up, 3) patients with </w:t>
        </w:r>
      </w:ins>
      <w:ins w:id="303" w:author="Davidson, Claudia" w:date="2018-11-25T16:36:00Z">
        <w:r w:rsidR="000B535D">
          <w:rPr>
            <w:rFonts w:ascii="Times New Roman" w:hAnsi="Times New Roman" w:cs="Times New Roman"/>
            <w:sz w:val="24"/>
            <w:szCs w:val="24"/>
          </w:rPr>
          <w:t>3-month</w:t>
        </w:r>
      </w:ins>
      <w:ins w:id="304" w:author="Davidson, Claudia" w:date="2018-11-19T10:54:00Z">
        <w:r w:rsidR="00373C39">
          <w:rPr>
            <w:rFonts w:ascii="Times New Roman" w:hAnsi="Times New Roman" w:cs="Times New Roman"/>
            <w:sz w:val="24"/>
            <w:szCs w:val="24"/>
          </w:rPr>
          <w:t xml:space="preserve"> follow-up and are not yet eligible for </w:t>
        </w:r>
      </w:ins>
      <w:ins w:id="305" w:author="Davidson, Claudia" w:date="2018-11-25T16:36:00Z">
        <w:r w:rsidR="000B535D">
          <w:rPr>
            <w:rFonts w:ascii="Times New Roman" w:hAnsi="Times New Roman" w:cs="Times New Roman"/>
            <w:sz w:val="24"/>
            <w:szCs w:val="24"/>
          </w:rPr>
          <w:t>12-month</w:t>
        </w:r>
      </w:ins>
      <w:ins w:id="306" w:author="Davidson, Claudia" w:date="2018-11-19T10:54:00Z">
        <w:r w:rsidR="00373C39">
          <w:rPr>
            <w:rFonts w:ascii="Times New Roman" w:hAnsi="Times New Roman" w:cs="Times New Roman"/>
            <w:sz w:val="24"/>
            <w:szCs w:val="24"/>
          </w:rPr>
          <w:t xml:space="preserve"> follow-up.</w:t>
        </w:r>
      </w:ins>
      <w:bookmarkEnd w:id="296"/>
    </w:p>
    <w:p w14:paraId="6DEFE896" w14:textId="77777777" w:rsidR="00F858B9" w:rsidRDefault="00F858B9" w:rsidP="00A43675">
      <w:pPr>
        <w:pStyle w:val="Heading1"/>
      </w:pPr>
      <w:bookmarkStart w:id="307" w:name="_Toc530991292"/>
      <w:r>
        <w:rPr>
          <w:rFonts w:eastAsia="Times New Roman"/>
        </w:rPr>
        <w:t>Chapter 3: The Statistics and Outcomes Report- Section II</w:t>
      </w:r>
      <w:bookmarkEnd w:id="307"/>
      <w:r>
        <w:rPr>
          <w:rFonts w:eastAsia="Times New Roman"/>
        </w:rPr>
        <w:t xml:space="preserve"> </w:t>
      </w:r>
    </w:p>
    <w:p w14:paraId="27BAC04C" w14:textId="77777777" w:rsidR="0041609D" w:rsidDel="007A45F9" w:rsidRDefault="0041609D">
      <w:pPr>
        <w:spacing w:after="0"/>
        <w:rPr>
          <w:del w:id="308" w:author="Davidson, Claudia" w:date="2018-11-26T09:33:00Z"/>
        </w:rPr>
      </w:pPr>
    </w:p>
    <w:p w14:paraId="426FFC8D" w14:textId="2DA84426" w:rsidR="00EC7BC5" w:rsidRPr="00A43675" w:rsidRDefault="00F858B9" w:rsidP="00F858B9">
      <w:pPr>
        <w:spacing w:after="0"/>
        <w:rPr>
          <w:rFonts w:ascii="Times New Roman" w:eastAsia="Times New Roman" w:hAnsi="Times New Roman" w:cs="Times New Roman"/>
          <w:sz w:val="24"/>
          <w:szCs w:val="24"/>
        </w:rPr>
      </w:pPr>
      <w:r w:rsidRPr="000B535D">
        <w:rPr>
          <w:rFonts w:ascii="Times New Roman" w:hAnsi="Times New Roman" w:cs="Times New Roman"/>
          <w:sz w:val="24"/>
          <w:szCs w:val="24"/>
        </w:rPr>
        <w:t xml:space="preserve">The second section of the report contains patient </w:t>
      </w:r>
      <w:r w:rsidR="00F5177A" w:rsidRPr="000B535D">
        <w:rPr>
          <w:rFonts w:ascii="Times New Roman" w:hAnsi="Times New Roman" w:cs="Times New Roman"/>
          <w:sz w:val="24"/>
          <w:szCs w:val="24"/>
        </w:rPr>
        <w:t>characteristics</w:t>
      </w:r>
      <w:r w:rsidRPr="000B535D">
        <w:rPr>
          <w:rFonts w:ascii="Times New Roman" w:eastAsia="Times New Roman" w:hAnsi="Times New Roman" w:cs="Times New Roman"/>
          <w:sz w:val="24"/>
          <w:szCs w:val="24"/>
        </w:rPr>
        <w:t xml:space="preserve">, </w:t>
      </w:r>
      <w:r w:rsidR="00EC7BC5" w:rsidRPr="000B535D">
        <w:rPr>
          <w:rFonts w:ascii="Times New Roman" w:eastAsia="Times New Roman" w:hAnsi="Times New Roman" w:cs="Times New Roman"/>
          <w:sz w:val="24"/>
          <w:szCs w:val="24"/>
        </w:rPr>
        <w:t>medical history</w:t>
      </w:r>
      <w:r w:rsidRPr="000B535D">
        <w:rPr>
          <w:rFonts w:ascii="Times New Roman" w:eastAsia="Times New Roman" w:hAnsi="Times New Roman" w:cs="Times New Roman"/>
          <w:sz w:val="24"/>
          <w:szCs w:val="24"/>
        </w:rPr>
        <w:t>, clinical variables,</w:t>
      </w:r>
      <w:ins w:id="309" w:author="Davidson, Claudia" w:date="2018-11-25T16:31:00Z">
        <w:r w:rsidR="000B535D" w:rsidRPr="000B535D">
          <w:rPr>
            <w:rFonts w:ascii="Times New Roman" w:eastAsia="Times New Roman" w:hAnsi="Times New Roman" w:cs="Times New Roman"/>
            <w:sz w:val="24"/>
            <w:szCs w:val="24"/>
            <w:rPrChange w:id="310" w:author="Davidson, Claudia" w:date="2018-11-25T16:33:00Z">
              <w:rPr>
                <w:rFonts w:ascii="Times New Roman" w:eastAsia="Times New Roman" w:hAnsi="Times New Roman" w:cs="Times New Roman"/>
                <w:sz w:val="24"/>
                <w:szCs w:val="24"/>
                <w:highlight w:val="yellow"/>
              </w:rPr>
            </w:rPrChange>
          </w:rPr>
          <w:t xml:space="preserve"> </w:t>
        </w:r>
      </w:ins>
      <w:del w:id="311" w:author="Davidson, Claudia" w:date="2018-11-25T17:27:00Z">
        <w:r w:rsidRPr="000B535D" w:rsidDel="000D0CD0">
          <w:rPr>
            <w:rFonts w:ascii="Times New Roman" w:eastAsia="Times New Roman" w:hAnsi="Times New Roman" w:cs="Times New Roman"/>
            <w:sz w:val="24"/>
            <w:szCs w:val="24"/>
          </w:rPr>
          <w:delText xml:space="preserve"> </w:delText>
        </w:r>
      </w:del>
      <w:ins w:id="312" w:author="Davidson, Claudia" w:date="2018-11-25T16:31:00Z">
        <w:r w:rsidR="000B535D" w:rsidRPr="000B535D">
          <w:rPr>
            <w:rFonts w:ascii="Times New Roman" w:eastAsia="Times New Roman" w:hAnsi="Times New Roman" w:cs="Times New Roman"/>
            <w:sz w:val="24"/>
            <w:szCs w:val="24"/>
            <w:rPrChange w:id="313" w:author="Davidson, Claudia" w:date="2018-11-25T16:33:00Z">
              <w:rPr>
                <w:rFonts w:ascii="Times New Roman" w:eastAsia="Times New Roman" w:hAnsi="Times New Roman" w:cs="Times New Roman"/>
                <w:sz w:val="24"/>
                <w:szCs w:val="24"/>
                <w:highlight w:val="yellow"/>
              </w:rPr>
            </w:rPrChange>
          </w:rPr>
          <w:t>surgical procedures</w:t>
        </w:r>
      </w:ins>
      <w:ins w:id="314" w:author="Davidson, Claudia" w:date="2018-11-25T17:27:00Z">
        <w:r w:rsidR="000D0CD0">
          <w:rPr>
            <w:rFonts w:ascii="Times New Roman" w:eastAsia="Times New Roman" w:hAnsi="Times New Roman" w:cs="Times New Roman"/>
            <w:sz w:val="24"/>
            <w:szCs w:val="24"/>
          </w:rPr>
          <w:t xml:space="preserve">, indications for safety and quality of </w:t>
        </w:r>
        <w:r w:rsidR="000D0CD0" w:rsidRPr="007825B6">
          <w:rPr>
            <w:rFonts w:ascii="Times New Roman" w:eastAsia="Times New Roman" w:hAnsi="Times New Roman" w:cs="Times New Roman"/>
            <w:sz w:val="24"/>
            <w:szCs w:val="24"/>
            <w:rPrChange w:id="315" w:author="Davidson, Claudia" w:date="2018-11-27T12:30:00Z">
              <w:rPr>
                <w:rFonts w:ascii="Times New Roman" w:eastAsia="Times New Roman" w:hAnsi="Times New Roman" w:cs="Times New Roman"/>
                <w:sz w:val="24"/>
                <w:szCs w:val="24"/>
              </w:rPr>
            </w:rPrChange>
          </w:rPr>
          <w:t>care</w:t>
        </w:r>
      </w:ins>
      <w:ins w:id="316" w:author="Davidson, Claudia" w:date="2018-11-27T12:30:00Z">
        <w:r w:rsidR="007825B6" w:rsidRPr="007825B6">
          <w:rPr>
            <w:rFonts w:ascii="Times New Roman" w:eastAsia="Times New Roman" w:hAnsi="Times New Roman" w:cs="Times New Roman"/>
            <w:sz w:val="24"/>
            <w:szCs w:val="24"/>
            <w:rPrChange w:id="317" w:author="Davidson, Claudia" w:date="2018-11-27T12:30:00Z">
              <w:rPr>
                <w:rFonts w:ascii="Times New Roman" w:eastAsia="Times New Roman" w:hAnsi="Times New Roman" w:cs="Times New Roman"/>
                <w:sz w:val="24"/>
                <w:szCs w:val="24"/>
              </w:rPr>
            </w:rPrChange>
          </w:rPr>
          <w:t xml:space="preserve">, and </w:t>
        </w:r>
      </w:ins>
      <w:ins w:id="318" w:author="Davidson, Claudia" w:date="2018-11-27T12:59:00Z">
        <w:r w:rsidR="0098505C">
          <w:rPr>
            <w:rFonts w:ascii="Times New Roman" w:eastAsia="Times New Roman" w:hAnsi="Times New Roman" w:cs="Times New Roman"/>
            <w:sz w:val="24"/>
            <w:szCs w:val="24"/>
          </w:rPr>
          <w:t>utilization</w:t>
        </w:r>
      </w:ins>
      <w:ins w:id="319" w:author="Davidson, Claudia" w:date="2018-11-25T16:31:00Z">
        <w:r w:rsidR="000B535D" w:rsidRPr="007825B6">
          <w:rPr>
            <w:rFonts w:ascii="Times New Roman" w:eastAsia="Times New Roman" w:hAnsi="Times New Roman" w:cs="Times New Roman"/>
            <w:sz w:val="24"/>
            <w:szCs w:val="24"/>
            <w:rPrChange w:id="320" w:author="Davidson, Claudia" w:date="2018-11-27T12:30:00Z">
              <w:rPr>
                <w:rFonts w:ascii="Times New Roman" w:eastAsia="Times New Roman" w:hAnsi="Times New Roman" w:cs="Times New Roman"/>
                <w:sz w:val="24"/>
                <w:szCs w:val="24"/>
                <w:highlight w:val="yellow"/>
              </w:rPr>
            </w:rPrChange>
          </w:rPr>
          <w:t xml:space="preserve"> </w:t>
        </w:r>
      </w:ins>
      <w:del w:id="321" w:author="Davidson, Claudia" w:date="2018-11-25T16:31:00Z">
        <w:r w:rsidRPr="007825B6" w:rsidDel="000B535D">
          <w:rPr>
            <w:rFonts w:ascii="Times New Roman" w:eastAsia="Times New Roman" w:hAnsi="Times New Roman" w:cs="Times New Roman"/>
            <w:sz w:val="24"/>
            <w:szCs w:val="24"/>
            <w:rPrChange w:id="322" w:author="Davidson, Claudia" w:date="2018-11-27T12:30:00Z">
              <w:rPr>
                <w:rFonts w:ascii="Times New Roman" w:eastAsia="Times New Roman" w:hAnsi="Times New Roman" w:cs="Times New Roman"/>
                <w:sz w:val="24"/>
                <w:szCs w:val="24"/>
              </w:rPr>
            </w:rPrChange>
          </w:rPr>
          <w:delText xml:space="preserve">and baseline patient-reported </w:delText>
        </w:r>
        <w:r w:rsidR="00F5177A" w:rsidRPr="007825B6" w:rsidDel="000B535D">
          <w:rPr>
            <w:rFonts w:ascii="Times New Roman" w:eastAsia="Times New Roman" w:hAnsi="Times New Roman" w:cs="Times New Roman"/>
            <w:sz w:val="24"/>
            <w:szCs w:val="24"/>
            <w:rPrChange w:id="323" w:author="Davidson, Claudia" w:date="2018-11-27T12:30:00Z">
              <w:rPr>
                <w:rFonts w:ascii="Times New Roman" w:eastAsia="Times New Roman" w:hAnsi="Times New Roman" w:cs="Times New Roman"/>
                <w:sz w:val="24"/>
                <w:szCs w:val="24"/>
              </w:rPr>
            </w:rPrChange>
          </w:rPr>
          <w:delText>outcomes</w:delText>
        </w:r>
        <w:r w:rsidRPr="007825B6" w:rsidDel="000B535D">
          <w:rPr>
            <w:rFonts w:ascii="Times New Roman" w:eastAsia="Times New Roman" w:hAnsi="Times New Roman" w:cs="Times New Roman"/>
            <w:sz w:val="24"/>
            <w:szCs w:val="24"/>
            <w:rPrChange w:id="324" w:author="Davidson, Claudia" w:date="2018-11-27T12:30:00Z">
              <w:rPr>
                <w:rFonts w:ascii="Times New Roman" w:eastAsia="Times New Roman" w:hAnsi="Times New Roman" w:cs="Times New Roman"/>
                <w:sz w:val="24"/>
                <w:szCs w:val="24"/>
              </w:rPr>
            </w:rPrChange>
          </w:rPr>
          <w:delText xml:space="preserve"> </w:delText>
        </w:r>
      </w:del>
      <w:r w:rsidRPr="007825B6">
        <w:rPr>
          <w:rFonts w:ascii="Times New Roman" w:eastAsia="Times New Roman" w:hAnsi="Times New Roman" w:cs="Times New Roman"/>
          <w:sz w:val="24"/>
          <w:szCs w:val="24"/>
          <w:rPrChange w:id="325" w:author="Davidson, Claudia" w:date="2018-11-27T12:30:00Z">
            <w:rPr>
              <w:rFonts w:ascii="Times New Roman" w:eastAsia="Times New Roman" w:hAnsi="Times New Roman" w:cs="Times New Roman"/>
              <w:sz w:val="24"/>
              <w:szCs w:val="24"/>
            </w:rPr>
          </w:rPrChange>
        </w:rPr>
        <w:t>on patients with 3</w:t>
      </w:r>
      <w:ins w:id="326" w:author="Davidson, Claudia" w:date="2018-11-27T12:30:00Z">
        <w:r w:rsidR="007825B6" w:rsidRPr="007825B6">
          <w:rPr>
            <w:rFonts w:ascii="Times New Roman" w:eastAsia="Times New Roman" w:hAnsi="Times New Roman" w:cs="Times New Roman"/>
            <w:sz w:val="24"/>
            <w:szCs w:val="24"/>
            <w:rPrChange w:id="327" w:author="Davidson, Claudia" w:date="2018-11-27T12:30:00Z">
              <w:rPr>
                <w:rFonts w:ascii="Times New Roman" w:eastAsia="Times New Roman" w:hAnsi="Times New Roman" w:cs="Times New Roman"/>
                <w:sz w:val="24"/>
                <w:szCs w:val="24"/>
                <w:highlight w:val="yellow"/>
              </w:rPr>
            </w:rPrChange>
          </w:rPr>
          <w:t xml:space="preserve"> and 12 month</w:t>
        </w:r>
      </w:ins>
      <w:del w:id="328" w:author="Davidson, Claudia" w:date="2018-11-27T12:30:00Z">
        <w:r w:rsidRPr="007825B6" w:rsidDel="007825B6">
          <w:rPr>
            <w:rFonts w:ascii="Times New Roman" w:eastAsia="Times New Roman" w:hAnsi="Times New Roman" w:cs="Times New Roman"/>
            <w:sz w:val="24"/>
            <w:szCs w:val="24"/>
            <w:rPrChange w:id="329" w:author="Davidson, Claudia" w:date="2018-11-27T12:30:00Z">
              <w:rPr>
                <w:rFonts w:ascii="Times New Roman" w:eastAsia="Times New Roman" w:hAnsi="Times New Roman" w:cs="Times New Roman"/>
                <w:sz w:val="24"/>
                <w:szCs w:val="24"/>
              </w:rPr>
            </w:rPrChange>
          </w:rPr>
          <w:delText>-month</w:delText>
        </w:r>
      </w:del>
      <w:r w:rsidRPr="007825B6">
        <w:rPr>
          <w:rFonts w:ascii="Times New Roman" w:eastAsia="Times New Roman" w:hAnsi="Times New Roman" w:cs="Times New Roman"/>
          <w:sz w:val="24"/>
          <w:szCs w:val="24"/>
          <w:rPrChange w:id="330" w:author="Davidson, Claudia" w:date="2018-11-27T12:30:00Z">
            <w:rPr>
              <w:rFonts w:ascii="Times New Roman" w:eastAsia="Times New Roman" w:hAnsi="Times New Roman" w:cs="Times New Roman"/>
              <w:sz w:val="24"/>
              <w:szCs w:val="24"/>
            </w:rPr>
          </w:rPrChange>
        </w:rPr>
        <w:t xml:space="preserve"> </w:t>
      </w:r>
      <w:del w:id="331" w:author="Davidson, Claudia" w:date="2018-11-25T16:33:00Z">
        <w:r w:rsidRPr="007825B6" w:rsidDel="000B535D">
          <w:rPr>
            <w:rFonts w:ascii="Times New Roman" w:eastAsia="Times New Roman" w:hAnsi="Times New Roman" w:cs="Times New Roman"/>
            <w:sz w:val="24"/>
            <w:szCs w:val="24"/>
            <w:rPrChange w:id="332" w:author="Davidson, Claudia" w:date="2018-11-27T12:30:00Z">
              <w:rPr>
                <w:rFonts w:ascii="Times New Roman" w:eastAsia="Times New Roman" w:hAnsi="Times New Roman" w:cs="Times New Roman"/>
                <w:sz w:val="24"/>
                <w:szCs w:val="24"/>
              </w:rPr>
            </w:rPrChange>
          </w:rPr>
          <w:delText>outcomes</w:delText>
        </w:r>
      </w:del>
      <w:ins w:id="333" w:author="Davidson, Claudia" w:date="2018-11-25T16:33:00Z">
        <w:r w:rsidR="000B535D" w:rsidRPr="007825B6">
          <w:rPr>
            <w:rFonts w:ascii="Times New Roman" w:eastAsia="Times New Roman" w:hAnsi="Times New Roman" w:cs="Times New Roman"/>
            <w:sz w:val="24"/>
            <w:szCs w:val="24"/>
            <w:rPrChange w:id="334" w:author="Davidson, Claudia" w:date="2018-11-27T12:30:00Z">
              <w:rPr>
                <w:rFonts w:ascii="Times New Roman" w:eastAsia="Times New Roman" w:hAnsi="Times New Roman" w:cs="Times New Roman"/>
                <w:sz w:val="24"/>
                <w:szCs w:val="24"/>
              </w:rPr>
            </w:rPrChange>
          </w:rPr>
          <w:t>follow-up</w:t>
        </w:r>
      </w:ins>
      <w:r w:rsidRPr="007825B6">
        <w:rPr>
          <w:rFonts w:ascii="Times New Roman" w:eastAsia="Times New Roman" w:hAnsi="Times New Roman" w:cs="Times New Roman"/>
          <w:sz w:val="24"/>
          <w:szCs w:val="24"/>
          <w:rPrChange w:id="335" w:author="Davidson, Claudia" w:date="2018-11-27T12:30:00Z">
            <w:rPr>
              <w:rFonts w:ascii="Times New Roman" w:eastAsia="Times New Roman" w:hAnsi="Times New Roman" w:cs="Times New Roman"/>
              <w:sz w:val="24"/>
              <w:szCs w:val="24"/>
            </w:rPr>
          </w:rPrChange>
        </w:rPr>
        <w:t>. These</w:t>
      </w:r>
      <w:r w:rsidRPr="000B535D">
        <w:rPr>
          <w:rFonts w:ascii="Times New Roman" w:eastAsia="Times New Roman" w:hAnsi="Times New Roman" w:cs="Times New Roman"/>
          <w:sz w:val="24"/>
          <w:szCs w:val="24"/>
        </w:rPr>
        <w:t xml:space="preserve"> results are shown in</w:t>
      </w:r>
      <w:r w:rsidR="00EC7BC5" w:rsidRPr="000B535D">
        <w:rPr>
          <w:rFonts w:ascii="Times New Roman" w:eastAsia="Times New Roman" w:hAnsi="Times New Roman" w:cs="Times New Roman"/>
          <w:sz w:val="24"/>
          <w:szCs w:val="24"/>
        </w:rPr>
        <w:t xml:space="preserve"> </w:t>
      </w:r>
      <w:ins w:id="336" w:author="Davidson, Claudia" w:date="2018-11-25T17:30:00Z">
        <w:r w:rsidR="00E444E9">
          <w:rPr>
            <w:rFonts w:ascii="Times New Roman" w:eastAsia="Times New Roman" w:hAnsi="Times New Roman" w:cs="Times New Roman"/>
            <w:sz w:val="24"/>
            <w:szCs w:val="24"/>
          </w:rPr>
          <w:t>t</w:t>
        </w:r>
      </w:ins>
      <w:del w:id="337" w:author="Davidson, Claudia" w:date="2018-11-25T17:30:00Z">
        <w:r w:rsidR="00EC7BC5" w:rsidRPr="000B535D" w:rsidDel="00E444E9">
          <w:rPr>
            <w:rFonts w:ascii="Times New Roman" w:eastAsia="Times New Roman" w:hAnsi="Times New Roman" w:cs="Times New Roman"/>
            <w:sz w:val="24"/>
            <w:szCs w:val="24"/>
          </w:rPr>
          <w:delText>T</w:delText>
        </w:r>
      </w:del>
      <w:r w:rsidR="00EC7BC5" w:rsidRPr="000B535D">
        <w:rPr>
          <w:rFonts w:ascii="Times New Roman" w:eastAsia="Times New Roman" w:hAnsi="Times New Roman" w:cs="Times New Roman"/>
          <w:sz w:val="24"/>
          <w:szCs w:val="24"/>
        </w:rPr>
        <w:t xml:space="preserve">ables </w:t>
      </w:r>
      <w:ins w:id="338" w:author="Davidson, Claudia" w:date="2018-11-25T16:32:00Z">
        <w:r w:rsidR="000B535D" w:rsidRPr="000B535D">
          <w:rPr>
            <w:rFonts w:ascii="Times New Roman" w:eastAsia="Times New Roman" w:hAnsi="Times New Roman" w:cs="Times New Roman"/>
            <w:sz w:val="24"/>
            <w:szCs w:val="24"/>
            <w:rPrChange w:id="339" w:author="Davidson, Claudia" w:date="2018-11-25T16:33:00Z">
              <w:rPr>
                <w:rFonts w:ascii="Times New Roman" w:eastAsia="Times New Roman" w:hAnsi="Times New Roman" w:cs="Times New Roman"/>
                <w:sz w:val="24"/>
                <w:szCs w:val="24"/>
                <w:highlight w:val="yellow"/>
              </w:rPr>
            </w:rPrChange>
          </w:rPr>
          <w:t>3</w:t>
        </w:r>
      </w:ins>
      <w:del w:id="340" w:author="Davidson, Claudia" w:date="2018-11-25T16:32:00Z">
        <w:r w:rsidR="00EC7BC5" w:rsidRPr="000B535D" w:rsidDel="000B535D">
          <w:rPr>
            <w:rFonts w:ascii="Times New Roman" w:eastAsia="Times New Roman" w:hAnsi="Times New Roman" w:cs="Times New Roman"/>
            <w:sz w:val="24"/>
            <w:szCs w:val="24"/>
          </w:rPr>
          <w:delText>2</w:delText>
        </w:r>
      </w:del>
      <w:ins w:id="341" w:author="Davidson, Claudia" w:date="2018-11-25T16:32:00Z">
        <w:r w:rsidR="000D0CD0">
          <w:rPr>
            <w:rFonts w:ascii="Times New Roman" w:eastAsia="Times New Roman" w:hAnsi="Times New Roman" w:cs="Times New Roman"/>
            <w:sz w:val="24"/>
            <w:szCs w:val="24"/>
          </w:rPr>
          <w:t>-</w:t>
        </w:r>
      </w:ins>
      <w:ins w:id="342" w:author="Davidson, Claudia" w:date="2018-11-25T17:30:00Z">
        <w:r w:rsidR="00E444E9">
          <w:rPr>
            <w:rFonts w:ascii="Times New Roman" w:eastAsia="Times New Roman" w:hAnsi="Times New Roman" w:cs="Times New Roman"/>
            <w:sz w:val="24"/>
            <w:szCs w:val="24"/>
          </w:rPr>
          <w:t>6 and figures 2-3</w:t>
        </w:r>
      </w:ins>
      <w:del w:id="343" w:author="Davidson, Claudia" w:date="2018-11-25T16:32:00Z">
        <w:r w:rsidR="00EC7BC5" w:rsidRPr="000B535D" w:rsidDel="000B535D">
          <w:rPr>
            <w:rFonts w:ascii="Times New Roman" w:eastAsia="Times New Roman" w:hAnsi="Times New Roman" w:cs="Times New Roman"/>
            <w:sz w:val="24"/>
            <w:szCs w:val="24"/>
          </w:rPr>
          <w:delText>-7</w:delText>
        </w:r>
      </w:del>
      <w:r w:rsidRPr="000B535D">
        <w:rPr>
          <w:rFonts w:ascii="Times New Roman" w:eastAsia="Times New Roman" w:hAnsi="Times New Roman" w:cs="Times New Roman"/>
          <w:sz w:val="24"/>
          <w:szCs w:val="24"/>
        </w:rPr>
        <w:t>.</w:t>
      </w:r>
    </w:p>
    <w:p w14:paraId="5D387800" w14:textId="25AB54F0" w:rsidR="0041609D" w:rsidRDefault="00F858B9" w:rsidP="00A43675">
      <w:pPr>
        <w:pStyle w:val="Heading2"/>
      </w:pPr>
      <w:bookmarkStart w:id="344" w:name="_Toc530991293"/>
      <w:r>
        <w:rPr>
          <w:rFonts w:eastAsia="Times New Roman"/>
        </w:rPr>
        <w:t>3.1</w:t>
      </w:r>
      <w:r w:rsidR="009B41E3">
        <w:rPr>
          <w:rFonts w:eastAsia="Times New Roman"/>
        </w:rPr>
        <w:t xml:space="preserve"> </w:t>
      </w:r>
      <w:del w:id="345" w:author="Davidson, Claudia" w:date="2018-11-25T17:40:00Z">
        <w:r w:rsidR="009B41E3" w:rsidDel="005A035A">
          <w:rPr>
            <w:rFonts w:eastAsia="Times New Roman"/>
          </w:rPr>
          <w:delText xml:space="preserve"> </w:delText>
        </w:r>
      </w:del>
      <w:r w:rsidR="009B41E3">
        <w:rPr>
          <w:rFonts w:eastAsia="Times New Roman"/>
        </w:rPr>
        <w:t xml:space="preserve">Table 2: Baseline </w:t>
      </w:r>
      <w:r w:rsidR="00812631">
        <w:rPr>
          <w:rFonts w:eastAsia="Times New Roman"/>
        </w:rPr>
        <w:t>characteristics for patients</w:t>
      </w:r>
      <w:ins w:id="346" w:author="Clemons, Lori" w:date="2018-10-31T08:08:00Z">
        <w:r w:rsidR="00812631">
          <w:rPr>
            <w:rFonts w:eastAsia="Times New Roman"/>
          </w:rPr>
          <w:t xml:space="preserve"> </w:t>
        </w:r>
      </w:ins>
      <w:r w:rsidR="00812631">
        <w:rPr>
          <w:rFonts w:eastAsia="Times New Roman"/>
        </w:rPr>
        <w:t>with follow-up</w:t>
      </w:r>
      <w:bookmarkEnd w:id="344"/>
    </w:p>
    <w:p w14:paraId="5E252D16" w14:textId="71F885B7" w:rsidR="00556379" w:rsidRDefault="009B41E3">
      <w:pPr>
        <w:spacing w:after="0"/>
        <w:rPr>
          <w:ins w:id="347" w:author="Davidson, Claudia" w:date="2018-11-19T11:12: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provides a description of the </w:t>
      </w:r>
      <w:r w:rsidRPr="007825B6">
        <w:rPr>
          <w:rFonts w:ascii="Times New Roman" w:eastAsia="Times New Roman" w:hAnsi="Times New Roman" w:cs="Times New Roman"/>
          <w:sz w:val="24"/>
          <w:szCs w:val="24"/>
          <w:rPrChange w:id="348" w:author="Davidson, Claudia" w:date="2018-11-27T12:31:00Z">
            <w:rPr>
              <w:rFonts w:ascii="Times New Roman" w:eastAsia="Times New Roman" w:hAnsi="Times New Roman" w:cs="Times New Roman"/>
              <w:sz w:val="24"/>
              <w:szCs w:val="24"/>
            </w:rPr>
          </w:rPrChange>
        </w:rPr>
        <w:t>patients in the database with accrual of 3</w:t>
      </w:r>
      <w:ins w:id="349" w:author="Davidson, Claudia" w:date="2018-11-27T12:31:00Z">
        <w:r w:rsidR="007825B6" w:rsidRPr="007825B6">
          <w:rPr>
            <w:rFonts w:ascii="Times New Roman" w:eastAsia="Times New Roman" w:hAnsi="Times New Roman" w:cs="Times New Roman"/>
            <w:sz w:val="24"/>
            <w:szCs w:val="24"/>
            <w:rPrChange w:id="350" w:author="Davidson, Claudia" w:date="2018-11-27T12:31:00Z">
              <w:rPr>
                <w:rFonts w:ascii="Times New Roman" w:eastAsia="Times New Roman" w:hAnsi="Times New Roman" w:cs="Times New Roman"/>
                <w:sz w:val="24"/>
                <w:szCs w:val="24"/>
                <w:highlight w:val="yellow"/>
              </w:rPr>
            </w:rPrChange>
          </w:rPr>
          <w:t xml:space="preserve"> and 12 month</w:t>
        </w:r>
      </w:ins>
      <w:del w:id="351" w:author="Davidson, Claudia" w:date="2018-11-27T12:31:00Z">
        <w:r w:rsidRPr="007825B6" w:rsidDel="007825B6">
          <w:rPr>
            <w:rFonts w:ascii="Times New Roman" w:eastAsia="Times New Roman" w:hAnsi="Times New Roman" w:cs="Times New Roman"/>
            <w:sz w:val="24"/>
            <w:szCs w:val="24"/>
            <w:rPrChange w:id="352" w:author="Davidson, Claudia" w:date="2018-11-27T12:31:00Z">
              <w:rPr>
                <w:rFonts w:ascii="Times New Roman" w:eastAsia="Times New Roman" w:hAnsi="Times New Roman" w:cs="Times New Roman"/>
                <w:sz w:val="24"/>
                <w:szCs w:val="24"/>
              </w:rPr>
            </w:rPrChange>
          </w:rPr>
          <w:delText>-month</w:delText>
        </w:r>
      </w:del>
      <w:r w:rsidRPr="007825B6">
        <w:rPr>
          <w:rFonts w:ascii="Times New Roman" w:eastAsia="Times New Roman" w:hAnsi="Times New Roman" w:cs="Times New Roman"/>
          <w:sz w:val="24"/>
          <w:szCs w:val="24"/>
          <w:rPrChange w:id="353" w:author="Davidson, Claudia" w:date="2018-11-27T12:31:00Z">
            <w:rPr>
              <w:rFonts w:ascii="Times New Roman" w:eastAsia="Times New Roman" w:hAnsi="Times New Roman" w:cs="Times New Roman"/>
              <w:sz w:val="24"/>
              <w:szCs w:val="24"/>
            </w:rPr>
          </w:rPrChange>
        </w:rPr>
        <w:t xml:space="preserve"> outcomes. The table includes variables such as gender, age, education, </w:t>
      </w:r>
      <w:del w:id="354" w:author="Davidson, Claudia" w:date="2018-11-19T11:09:00Z">
        <w:r w:rsidRPr="007825B6" w:rsidDel="00B30E88">
          <w:rPr>
            <w:rFonts w:ascii="Times New Roman" w:eastAsia="Times New Roman" w:hAnsi="Times New Roman" w:cs="Times New Roman"/>
            <w:sz w:val="24"/>
            <w:szCs w:val="24"/>
            <w:rPrChange w:id="355" w:author="Davidson, Claudia" w:date="2018-11-27T12:31:00Z">
              <w:rPr>
                <w:rFonts w:ascii="Times New Roman" w:eastAsia="Times New Roman" w:hAnsi="Times New Roman" w:cs="Times New Roman"/>
                <w:sz w:val="24"/>
                <w:szCs w:val="24"/>
              </w:rPr>
            </w:rPrChange>
          </w:rPr>
          <w:delText xml:space="preserve">and </w:delText>
        </w:r>
      </w:del>
      <w:r w:rsidRPr="007825B6">
        <w:rPr>
          <w:rFonts w:ascii="Times New Roman" w:eastAsia="Times New Roman" w:hAnsi="Times New Roman" w:cs="Times New Roman"/>
          <w:sz w:val="24"/>
          <w:szCs w:val="24"/>
          <w:rPrChange w:id="356" w:author="Davidson, Claudia" w:date="2018-11-27T12:31:00Z">
            <w:rPr>
              <w:rFonts w:ascii="Times New Roman" w:eastAsia="Times New Roman" w:hAnsi="Times New Roman" w:cs="Times New Roman"/>
              <w:sz w:val="24"/>
              <w:szCs w:val="24"/>
            </w:rPr>
          </w:rPrChange>
        </w:rPr>
        <w:t>employment</w:t>
      </w:r>
      <w:ins w:id="357" w:author="Davidson, Claudia" w:date="2018-11-19T11:09:00Z">
        <w:r w:rsidR="00B30E88" w:rsidRPr="007825B6">
          <w:rPr>
            <w:rFonts w:ascii="Times New Roman" w:eastAsia="Times New Roman" w:hAnsi="Times New Roman" w:cs="Times New Roman"/>
            <w:sz w:val="24"/>
            <w:szCs w:val="24"/>
            <w:rPrChange w:id="358" w:author="Davidson, Claudia" w:date="2018-11-27T12:31:00Z">
              <w:rPr>
                <w:rFonts w:ascii="Times New Roman" w:eastAsia="Times New Roman" w:hAnsi="Times New Roman" w:cs="Times New Roman"/>
                <w:sz w:val="24"/>
                <w:szCs w:val="24"/>
              </w:rPr>
            </w:rPrChange>
          </w:rPr>
          <w:t>, and insurance status</w:t>
        </w:r>
      </w:ins>
      <w:r w:rsidRPr="007825B6">
        <w:rPr>
          <w:rFonts w:ascii="Times New Roman" w:eastAsia="Times New Roman" w:hAnsi="Times New Roman" w:cs="Times New Roman"/>
          <w:sz w:val="24"/>
          <w:szCs w:val="24"/>
          <w:rPrChange w:id="359" w:author="Davidson, Claudia" w:date="2018-11-27T12:31:00Z">
            <w:rPr>
              <w:rFonts w:ascii="Times New Roman" w:eastAsia="Times New Roman" w:hAnsi="Times New Roman" w:cs="Times New Roman"/>
              <w:sz w:val="24"/>
              <w:szCs w:val="24"/>
            </w:rPr>
          </w:rPrChange>
        </w:rPr>
        <w:t>. For categorical variables, such</w:t>
      </w:r>
      <w:r>
        <w:rPr>
          <w:rFonts w:ascii="Times New Roman" w:eastAsia="Times New Roman" w:hAnsi="Times New Roman" w:cs="Times New Roman"/>
          <w:sz w:val="24"/>
          <w:szCs w:val="24"/>
        </w:rPr>
        <w:t xml:space="preserve"> as gender, the proportion and frequencies are provided. The denominators indicate the number of</w:t>
      </w:r>
      <w:r w:rsidR="00075079">
        <w:rPr>
          <w:rFonts w:ascii="Times New Roman" w:eastAsia="Times New Roman" w:hAnsi="Times New Roman" w:cs="Times New Roman"/>
          <w:sz w:val="24"/>
          <w:szCs w:val="24"/>
        </w:rPr>
        <w:t xml:space="preserve"> patients with complete data</w:t>
      </w:r>
      <w:r>
        <w:rPr>
          <w:rFonts w:ascii="Times New Roman" w:eastAsia="Times New Roman" w:hAnsi="Times New Roman" w:cs="Times New Roman"/>
          <w:sz w:val="24"/>
          <w:szCs w:val="24"/>
        </w:rPr>
        <w:t xml:space="preserve"> for th</w:t>
      </w:r>
      <w:r w:rsidR="00075079">
        <w:rPr>
          <w:rFonts w:ascii="Times New Roman" w:eastAsia="Times New Roman" w:hAnsi="Times New Roman" w:cs="Times New Roman"/>
          <w:sz w:val="24"/>
          <w:szCs w:val="24"/>
        </w:rPr>
        <w:t>at specific</w:t>
      </w:r>
      <w:r>
        <w:rPr>
          <w:rFonts w:ascii="Times New Roman" w:eastAsia="Times New Roman" w:hAnsi="Times New Roman" w:cs="Times New Roman"/>
          <w:sz w:val="24"/>
          <w:szCs w:val="24"/>
        </w:rPr>
        <w:t xml:space="preserve"> variable. For continuous variables, such as age, the lower quartile, median, upper quartile are shown to the left outside of the parentheses. The mean and standard deviation are shown in the parentheses. </w:t>
      </w:r>
      <w:ins w:id="360" w:author="Davidson, Claudia" w:date="2018-11-19T11:11:00Z">
        <w:r w:rsidR="00B30E88">
          <w:rPr>
            <w:rFonts w:ascii="Times New Roman" w:eastAsia="Times New Roman" w:hAnsi="Times New Roman" w:cs="Times New Roman"/>
            <w:sz w:val="24"/>
            <w:szCs w:val="24"/>
          </w:rPr>
          <w:t xml:space="preserve">N= number of patients included for that </w:t>
        </w:r>
        <w:proofErr w:type="gramStart"/>
        <w:r w:rsidR="00B30E88">
          <w:rPr>
            <w:rFonts w:ascii="Times New Roman" w:eastAsia="Times New Roman" w:hAnsi="Times New Roman" w:cs="Times New Roman"/>
            <w:sz w:val="24"/>
            <w:szCs w:val="24"/>
          </w:rPr>
          <w:t>particular category</w:t>
        </w:r>
        <w:proofErr w:type="gramEnd"/>
        <w:r w:rsidR="00B30E88">
          <w:rPr>
            <w:rFonts w:ascii="Times New Roman" w:eastAsia="Times New Roman" w:hAnsi="Times New Roman" w:cs="Times New Roman"/>
            <w:sz w:val="24"/>
            <w:szCs w:val="24"/>
          </w:rPr>
          <w:t>.</w:t>
        </w:r>
      </w:ins>
    </w:p>
    <w:p w14:paraId="6446540D" w14:textId="037ADA5C" w:rsidR="00B30E88" w:rsidRDefault="00B30E88">
      <w:pPr>
        <w:spacing w:after="0"/>
        <w:rPr>
          <w:ins w:id="361" w:author="Davidson, Claudia" w:date="2018-11-19T11:12:00Z"/>
          <w:rFonts w:ascii="Times New Roman" w:eastAsia="Times New Roman" w:hAnsi="Times New Roman" w:cs="Times New Roman"/>
          <w:sz w:val="24"/>
          <w:szCs w:val="24"/>
        </w:rPr>
      </w:pPr>
    </w:p>
    <w:p w14:paraId="1B17B7E4" w14:textId="6000D74F" w:rsidR="00B30E88" w:rsidRDefault="00B30E88">
      <w:pPr>
        <w:spacing w:after="0"/>
        <w:rPr>
          <w:rFonts w:ascii="Times New Roman" w:eastAsia="Times New Roman" w:hAnsi="Times New Roman" w:cs="Times New Roman"/>
          <w:sz w:val="24"/>
          <w:szCs w:val="24"/>
        </w:rPr>
      </w:pPr>
      <w:moveToRangeStart w:id="362" w:author="Davidson, Claudia" w:date="2018-11-19T11:12:00Z" w:name="move530389302"/>
      <w:ins w:id="363" w:author="Davidson, Claudia" w:date="2018-11-19T11:12:00Z">
        <w:r w:rsidRPr="00B30E88">
          <w:rPr>
            <w:rFonts w:ascii="Times New Roman" w:eastAsia="Times New Roman" w:hAnsi="Times New Roman" w:cs="Times New Roman"/>
            <w:sz w:val="24"/>
            <w:szCs w:val="24"/>
          </w:rPr>
          <w:t xml:space="preserve">The comparison between your site and all the other sites are made regarding each of the </w:t>
        </w:r>
        <w:r w:rsidRPr="007825B6">
          <w:rPr>
            <w:rFonts w:ascii="Times New Roman" w:eastAsia="Times New Roman" w:hAnsi="Times New Roman" w:cs="Times New Roman"/>
            <w:sz w:val="24"/>
            <w:szCs w:val="24"/>
            <w:rPrChange w:id="364" w:author="Davidson, Claudia" w:date="2018-11-27T12:32:00Z">
              <w:rPr>
                <w:rFonts w:ascii="Times New Roman" w:eastAsia="Times New Roman" w:hAnsi="Times New Roman" w:cs="Times New Roman"/>
                <w:sz w:val="24"/>
                <w:szCs w:val="24"/>
              </w:rPr>
            </w:rPrChange>
          </w:rPr>
          <w:t>variables, and when the standardized difference is greater than 0.4, the variable</w:t>
        </w:r>
        <w:r w:rsidRPr="007825B6">
          <w:rPr>
            <w:rFonts w:ascii="Times New Roman" w:eastAsia="Times New Roman" w:hAnsi="Times New Roman" w:cs="Times New Roman"/>
            <w:sz w:val="24"/>
            <w:szCs w:val="24"/>
            <w:rPrChange w:id="365" w:author="Davidson, Claudia" w:date="2018-11-27T12:31:00Z">
              <w:rPr>
                <w:rFonts w:ascii="Times New Roman" w:eastAsia="Times New Roman" w:hAnsi="Times New Roman" w:cs="Times New Roman"/>
                <w:sz w:val="24"/>
                <w:szCs w:val="24"/>
              </w:rPr>
            </w:rPrChange>
          </w:rPr>
          <w:t xml:space="preserve"> will be</w:t>
        </w:r>
        <w:r w:rsidRPr="00B30E88">
          <w:rPr>
            <w:rFonts w:ascii="Times New Roman" w:eastAsia="Times New Roman" w:hAnsi="Times New Roman" w:cs="Times New Roman"/>
            <w:sz w:val="24"/>
            <w:szCs w:val="24"/>
          </w:rPr>
          <w:t xml:space="preserve"> highlighted in </w:t>
        </w:r>
        <w:moveToRangeEnd w:id="362"/>
        <w:r>
          <w:rPr>
            <w:rFonts w:ascii="Times New Roman" w:eastAsia="Times New Roman" w:hAnsi="Times New Roman" w:cs="Times New Roman"/>
            <w:sz w:val="24"/>
            <w:szCs w:val="24"/>
          </w:rPr>
          <w:t>blue.</w:t>
        </w:r>
      </w:ins>
    </w:p>
    <w:p w14:paraId="5A607C7A" w14:textId="4B3FD75E" w:rsidR="0041609D" w:rsidRDefault="0041609D">
      <w:pPr>
        <w:spacing w:after="0"/>
      </w:pPr>
    </w:p>
    <w:p w14:paraId="4294446A" w14:textId="1B50E94A" w:rsidR="0041609D" w:rsidDel="00B30E88" w:rsidRDefault="00A55F9C">
      <w:pPr>
        <w:spacing w:after="0"/>
        <w:jc w:val="center"/>
        <w:rPr>
          <w:del w:id="366" w:author="Davidson, Claudia" w:date="2018-11-19T11:13:00Z"/>
        </w:rPr>
      </w:pPr>
      <w:r>
        <w:rPr>
          <w:noProof/>
        </w:rPr>
        <w:lastRenderedPageBreak/>
        <w:drawing>
          <wp:inline distT="0" distB="0" distL="0" distR="0" wp14:anchorId="498CD82A" wp14:editId="2610B304">
            <wp:extent cx="5943600" cy="56777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b="29634"/>
                    <a:stretch/>
                  </pic:blipFill>
                  <pic:spPr bwMode="auto">
                    <a:xfrm>
                      <a:off x="0" y="0"/>
                      <a:ext cx="5943600" cy="5677786"/>
                    </a:xfrm>
                    <a:prstGeom prst="rect">
                      <a:avLst/>
                    </a:prstGeom>
                    <a:ln>
                      <a:noFill/>
                    </a:ln>
                    <a:extLst>
                      <a:ext uri="{53640926-AAD7-44D8-BBD7-CCE9431645EC}">
                        <a14:shadowObscured xmlns:a14="http://schemas.microsoft.com/office/drawing/2010/main"/>
                      </a:ext>
                    </a:extLst>
                  </pic:spPr>
                </pic:pic>
              </a:graphicData>
            </a:graphic>
          </wp:inline>
        </w:drawing>
      </w:r>
    </w:p>
    <w:p w14:paraId="0A126B77" w14:textId="0F426B53" w:rsidR="00B30E88" w:rsidRDefault="00B30E88">
      <w:pPr>
        <w:spacing w:after="0"/>
        <w:jc w:val="center"/>
        <w:rPr>
          <w:ins w:id="367" w:author="Davidson, Claudia" w:date="2018-11-19T11:13:00Z"/>
          <w:rFonts w:ascii="Times New Roman" w:hAnsi="Times New Roman" w:cs="Times New Roman"/>
          <w:sz w:val="24"/>
          <w:szCs w:val="24"/>
        </w:rPr>
      </w:pPr>
    </w:p>
    <w:p w14:paraId="311CCEC2" w14:textId="77777777" w:rsidR="00843789" w:rsidRDefault="00843789">
      <w:pPr>
        <w:spacing w:after="0"/>
        <w:rPr>
          <w:ins w:id="368" w:author="Davidson, Claudia" w:date="2018-11-25T16:38:00Z"/>
          <w:rFonts w:ascii="Times New Roman" w:hAnsi="Times New Roman" w:cs="Times New Roman"/>
          <w:b/>
          <w:sz w:val="24"/>
          <w:szCs w:val="24"/>
        </w:rPr>
        <w:pPrChange w:id="369" w:author="Davidson, Claudia" w:date="2018-11-19T11:13:00Z">
          <w:pPr>
            <w:spacing w:after="0"/>
            <w:jc w:val="center"/>
          </w:pPr>
        </w:pPrChange>
      </w:pPr>
    </w:p>
    <w:p w14:paraId="4D116628" w14:textId="3165B1C1" w:rsidR="0041609D" w:rsidRPr="00843789" w:rsidRDefault="00855604">
      <w:pPr>
        <w:spacing w:after="0"/>
        <w:rPr>
          <w:rFonts w:ascii="Times New Roman" w:hAnsi="Times New Roman" w:cs="Times New Roman"/>
          <w:sz w:val="24"/>
          <w:szCs w:val="24"/>
          <w:rPrChange w:id="370" w:author="Davidson, Claudia" w:date="2018-11-25T16:38:00Z">
            <w:rPr/>
          </w:rPrChange>
        </w:rPr>
        <w:pPrChange w:id="371" w:author="Davidson, Claudia" w:date="2018-11-25T16:38:00Z">
          <w:pPr>
            <w:spacing w:after="0"/>
            <w:jc w:val="center"/>
          </w:pPr>
        </w:pPrChange>
      </w:pPr>
      <w:ins w:id="372" w:author="Davidson, Claudia" w:date="2018-11-19T11:13:00Z">
        <w:r w:rsidRPr="008762A4">
          <w:rPr>
            <w:rFonts w:ascii="Times New Roman" w:hAnsi="Times New Roman" w:cs="Times New Roman"/>
            <w:b/>
            <w:sz w:val="24"/>
            <w:szCs w:val="24"/>
            <w:rPrChange w:id="373" w:author="Davidson, Claudia" w:date="2018-11-19T11:30:00Z">
              <w:rPr>
                <w:rFonts w:ascii="Times New Roman" w:hAnsi="Times New Roman" w:cs="Times New Roman"/>
                <w:sz w:val="24"/>
                <w:szCs w:val="24"/>
              </w:rPr>
            </w:rPrChange>
          </w:rPr>
          <w:t>How to interpret</w:t>
        </w:r>
        <w:r>
          <w:rPr>
            <w:rFonts w:ascii="Times New Roman" w:hAnsi="Times New Roman" w:cs="Times New Roman"/>
            <w:sz w:val="24"/>
            <w:szCs w:val="24"/>
          </w:rPr>
          <w:t>:</w:t>
        </w:r>
      </w:ins>
      <w:ins w:id="374" w:author="Davidson, Claudia" w:date="2018-11-19T11:21:00Z">
        <w:r w:rsidR="00D94085">
          <w:rPr>
            <w:rFonts w:ascii="Times New Roman" w:hAnsi="Times New Roman" w:cs="Times New Roman"/>
            <w:sz w:val="24"/>
            <w:szCs w:val="24"/>
          </w:rPr>
          <w:t xml:space="preserve"> Of the </w:t>
        </w:r>
      </w:ins>
      <w:ins w:id="375" w:author="Davidson, Claudia" w:date="2018-11-19T11:24:00Z">
        <w:r w:rsidR="00D94085">
          <w:rPr>
            <w:rFonts w:ascii="Times New Roman" w:hAnsi="Times New Roman" w:cs="Times New Roman"/>
            <w:sz w:val="24"/>
            <w:szCs w:val="24"/>
          </w:rPr>
          <w:t>4,084</w:t>
        </w:r>
      </w:ins>
      <w:ins w:id="376" w:author="Davidson, Claudia" w:date="2018-11-19T11:21:00Z">
        <w:r w:rsidR="00D94085">
          <w:rPr>
            <w:rFonts w:ascii="Times New Roman" w:hAnsi="Times New Roman" w:cs="Times New Roman"/>
            <w:sz w:val="24"/>
            <w:szCs w:val="24"/>
          </w:rPr>
          <w:t xml:space="preserve"> </w:t>
        </w:r>
      </w:ins>
      <w:ins w:id="377" w:author="Davidson, Claudia" w:date="2018-11-19T11:22:00Z">
        <w:r w:rsidR="00D94085">
          <w:rPr>
            <w:rFonts w:ascii="Times New Roman" w:hAnsi="Times New Roman" w:cs="Times New Roman"/>
            <w:sz w:val="24"/>
            <w:szCs w:val="24"/>
          </w:rPr>
          <w:t xml:space="preserve">ABC </w:t>
        </w:r>
      </w:ins>
      <w:ins w:id="378" w:author="Davidson, Claudia" w:date="2018-11-19T11:21:00Z">
        <w:r w:rsidR="00D94085">
          <w:rPr>
            <w:rFonts w:ascii="Times New Roman" w:hAnsi="Times New Roman" w:cs="Times New Roman"/>
            <w:sz w:val="24"/>
            <w:szCs w:val="24"/>
          </w:rPr>
          <w:t>patients included in this report,</w:t>
        </w:r>
      </w:ins>
      <w:ins w:id="379" w:author="Davidson, Claudia" w:date="2018-11-19T11:13:00Z">
        <w:r>
          <w:rPr>
            <w:rFonts w:ascii="Times New Roman" w:hAnsi="Times New Roman" w:cs="Times New Roman"/>
            <w:sz w:val="24"/>
            <w:szCs w:val="24"/>
          </w:rPr>
          <w:t xml:space="preserve"> </w:t>
        </w:r>
      </w:ins>
      <w:ins w:id="380" w:author="Davidson, Claudia" w:date="2018-11-19T11:24:00Z">
        <w:r w:rsidR="00D94085">
          <w:rPr>
            <w:rFonts w:ascii="Times New Roman" w:hAnsi="Times New Roman" w:cs="Times New Roman"/>
            <w:sz w:val="24"/>
            <w:szCs w:val="24"/>
          </w:rPr>
          <w:t>1,835</w:t>
        </w:r>
      </w:ins>
      <w:ins w:id="381" w:author="Davidson, Claudia" w:date="2018-11-19T11:19:00Z">
        <w:r w:rsidR="00D94085">
          <w:rPr>
            <w:rFonts w:ascii="Times New Roman" w:hAnsi="Times New Roman" w:cs="Times New Roman"/>
            <w:sz w:val="24"/>
            <w:szCs w:val="24"/>
          </w:rPr>
          <w:t xml:space="preserve"> </w:t>
        </w:r>
      </w:ins>
      <w:ins w:id="382" w:author="Davidson, Claudia" w:date="2018-11-19T11:21:00Z">
        <w:r w:rsidR="00D94085">
          <w:rPr>
            <w:rFonts w:ascii="Times New Roman" w:hAnsi="Times New Roman" w:cs="Times New Roman"/>
            <w:sz w:val="24"/>
            <w:szCs w:val="24"/>
          </w:rPr>
          <w:t>(</w:t>
        </w:r>
      </w:ins>
      <w:ins w:id="383" w:author="Davidson, Claudia" w:date="2018-11-19T11:24:00Z">
        <w:r w:rsidR="00D94085">
          <w:rPr>
            <w:rFonts w:ascii="Times New Roman" w:hAnsi="Times New Roman" w:cs="Times New Roman"/>
            <w:sz w:val="24"/>
            <w:szCs w:val="24"/>
          </w:rPr>
          <w:t>44</w:t>
        </w:r>
      </w:ins>
      <w:ins w:id="384" w:author="Davidson, Claudia" w:date="2018-11-19T11:21:00Z">
        <w:r w:rsidR="00D94085">
          <w:rPr>
            <w:rFonts w:ascii="Times New Roman" w:hAnsi="Times New Roman" w:cs="Times New Roman"/>
            <w:sz w:val="24"/>
            <w:szCs w:val="24"/>
          </w:rPr>
          <w:t xml:space="preserve">.9%) </w:t>
        </w:r>
      </w:ins>
      <w:ins w:id="385" w:author="Davidson, Claudia" w:date="2018-11-19T11:22:00Z">
        <w:r w:rsidR="00D94085">
          <w:rPr>
            <w:rFonts w:ascii="Times New Roman" w:hAnsi="Times New Roman" w:cs="Times New Roman"/>
            <w:sz w:val="24"/>
            <w:szCs w:val="24"/>
          </w:rPr>
          <w:t>are female</w:t>
        </w:r>
      </w:ins>
      <w:ins w:id="386" w:author="Davidson, Claudia" w:date="2018-11-19T11:42:00Z">
        <w:r w:rsidR="0082001A">
          <w:rPr>
            <w:rFonts w:ascii="Times New Roman" w:hAnsi="Times New Roman" w:cs="Times New Roman"/>
            <w:sz w:val="24"/>
            <w:szCs w:val="24"/>
          </w:rPr>
          <w:t>,</w:t>
        </w:r>
      </w:ins>
      <w:ins w:id="387" w:author="Davidson, Claudia" w:date="2018-11-19T11:22:00Z">
        <w:r w:rsidR="00D94085">
          <w:rPr>
            <w:rFonts w:ascii="Times New Roman" w:hAnsi="Times New Roman" w:cs="Times New Roman"/>
            <w:sz w:val="24"/>
            <w:szCs w:val="24"/>
          </w:rPr>
          <w:t xml:space="preserve"> </w:t>
        </w:r>
      </w:ins>
      <w:ins w:id="388" w:author="Davidson, Claudia" w:date="2018-11-19T11:25:00Z">
        <w:r w:rsidR="00D94085">
          <w:rPr>
            <w:rFonts w:ascii="Times New Roman" w:hAnsi="Times New Roman" w:cs="Times New Roman"/>
            <w:sz w:val="24"/>
            <w:szCs w:val="24"/>
          </w:rPr>
          <w:t>2,049</w:t>
        </w:r>
      </w:ins>
      <w:ins w:id="389" w:author="Davidson, Claudia" w:date="2018-11-19T11:22:00Z">
        <w:r w:rsidR="00D94085">
          <w:rPr>
            <w:rFonts w:ascii="Times New Roman" w:hAnsi="Times New Roman" w:cs="Times New Roman"/>
            <w:sz w:val="24"/>
            <w:szCs w:val="24"/>
          </w:rPr>
          <w:t xml:space="preserve"> (55.1%) are male</w:t>
        </w:r>
      </w:ins>
      <w:ins w:id="390" w:author="Davidson, Claudia" w:date="2018-11-19T11:23:00Z">
        <w:r w:rsidR="00D94085">
          <w:rPr>
            <w:rFonts w:ascii="Times New Roman" w:hAnsi="Times New Roman" w:cs="Times New Roman"/>
            <w:sz w:val="24"/>
            <w:szCs w:val="24"/>
          </w:rPr>
          <w:t xml:space="preserve">, and </w:t>
        </w:r>
      </w:ins>
      <w:ins w:id="391" w:author="Davidson, Claudia" w:date="2018-11-19T11:25:00Z">
        <w:r w:rsidR="00D94085">
          <w:rPr>
            <w:rFonts w:ascii="Times New Roman" w:hAnsi="Times New Roman" w:cs="Times New Roman"/>
            <w:sz w:val="24"/>
            <w:szCs w:val="24"/>
          </w:rPr>
          <w:t>1,467 (</w:t>
        </w:r>
      </w:ins>
      <w:ins w:id="392" w:author="Davidson, Claudia" w:date="2018-11-19T11:22:00Z">
        <w:r w:rsidR="00D94085">
          <w:rPr>
            <w:rFonts w:ascii="Times New Roman" w:hAnsi="Times New Roman" w:cs="Times New Roman"/>
            <w:sz w:val="24"/>
            <w:szCs w:val="24"/>
          </w:rPr>
          <w:t xml:space="preserve">35.9%) are unemployed. </w:t>
        </w:r>
      </w:ins>
      <w:ins w:id="393" w:author="Davidson, Claudia" w:date="2018-11-19T11:28:00Z">
        <w:r w:rsidR="00D94085">
          <w:rPr>
            <w:rFonts w:ascii="Times New Roman" w:hAnsi="Times New Roman" w:cs="Times New Roman"/>
            <w:sz w:val="24"/>
            <w:szCs w:val="24"/>
          </w:rPr>
          <w:t xml:space="preserve">There is a </w:t>
        </w:r>
      </w:ins>
      <w:ins w:id="394" w:author="Davidson, Claudia" w:date="2018-11-19T11:29:00Z">
        <w:r w:rsidR="008762A4">
          <w:rPr>
            <w:rFonts w:ascii="Times New Roman" w:hAnsi="Times New Roman" w:cs="Times New Roman"/>
            <w:sz w:val="24"/>
            <w:szCs w:val="24"/>
          </w:rPr>
          <w:t>meaningful difference in unemployment status between ABC and the QOD total and so it is highlighted</w:t>
        </w:r>
      </w:ins>
      <w:ins w:id="395" w:author="Davidson, Claudia" w:date="2018-11-19T11:40:00Z">
        <w:r w:rsidR="0082001A">
          <w:rPr>
            <w:rFonts w:ascii="Times New Roman" w:hAnsi="Times New Roman" w:cs="Times New Roman"/>
            <w:sz w:val="24"/>
            <w:szCs w:val="24"/>
          </w:rPr>
          <w:t xml:space="preserve"> in blue</w:t>
        </w:r>
      </w:ins>
      <w:ins w:id="396" w:author="Davidson, Claudia" w:date="2018-11-19T11:29:00Z">
        <w:r w:rsidR="008762A4">
          <w:rPr>
            <w:rFonts w:ascii="Times New Roman" w:hAnsi="Times New Roman" w:cs="Times New Roman"/>
            <w:sz w:val="24"/>
            <w:szCs w:val="24"/>
          </w:rPr>
          <w:t xml:space="preserve">. </w:t>
        </w:r>
      </w:ins>
      <w:bookmarkStart w:id="397" w:name="_Hlk530929035"/>
      <w:ins w:id="398" w:author="Davidson, Claudia" w:date="2018-11-25T17:01:00Z">
        <w:r w:rsidR="00BD5480">
          <w:rPr>
            <w:rFonts w:ascii="Times New Roman" w:hAnsi="Times New Roman" w:cs="Times New Roman"/>
            <w:sz w:val="24"/>
            <w:szCs w:val="24"/>
          </w:rPr>
          <w:t xml:space="preserve">The median age for ABC is </w:t>
        </w:r>
      </w:ins>
      <w:ins w:id="399" w:author="Davidson, Claudia" w:date="2018-11-25T17:02:00Z">
        <w:r w:rsidR="00BD5480">
          <w:rPr>
            <w:rFonts w:ascii="Times New Roman" w:hAnsi="Times New Roman" w:cs="Times New Roman"/>
            <w:sz w:val="24"/>
            <w:szCs w:val="24"/>
          </w:rPr>
          <w:t>57</w:t>
        </w:r>
      </w:ins>
      <w:ins w:id="400" w:author="Davidson, Claudia" w:date="2018-11-25T17:36:00Z">
        <w:r w:rsidR="00526275">
          <w:rPr>
            <w:rFonts w:ascii="Times New Roman" w:hAnsi="Times New Roman" w:cs="Times New Roman"/>
            <w:sz w:val="24"/>
            <w:szCs w:val="24"/>
          </w:rPr>
          <w:t xml:space="preserve"> </w:t>
        </w:r>
        <w:r w:rsidR="00526275" w:rsidRPr="007825B6">
          <w:rPr>
            <w:rFonts w:ascii="Times New Roman" w:hAnsi="Times New Roman" w:cs="Times New Roman"/>
            <w:sz w:val="24"/>
            <w:szCs w:val="24"/>
            <w:rPrChange w:id="401" w:author="Davidson, Claudia" w:date="2018-11-27T12:32:00Z">
              <w:rPr>
                <w:rFonts w:ascii="Times New Roman" w:hAnsi="Times New Roman" w:cs="Times New Roman"/>
                <w:sz w:val="24"/>
                <w:szCs w:val="24"/>
              </w:rPr>
            </w:rPrChange>
          </w:rPr>
          <w:t>years old</w:t>
        </w:r>
      </w:ins>
      <w:ins w:id="402" w:author="Davidson, Claudia" w:date="2018-11-25T17:02:00Z">
        <w:r w:rsidR="00BD5480" w:rsidRPr="007825B6">
          <w:rPr>
            <w:rFonts w:ascii="Times New Roman" w:hAnsi="Times New Roman" w:cs="Times New Roman"/>
            <w:sz w:val="24"/>
            <w:szCs w:val="24"/>
            <w:rPrChange w:id="403" w:author="Davidson, Claudia" w:date="2018-11-27T12:32:00Z">
              <w:rPr>
                <w:rFonts w:ascii="Times New Roman" w:hAnsi="Times New Roman" w:cs="Times New Roman"/>
                <w:sz w:val="24"/>
                <w:szCs w:val="24"/>
              </w:rPr>
            </w:rPrChange>
          </w:rPr>
          <w:t>.</w:t>
        </w:r>
        <w:bookmarkEnd w:id="397"/>
        <w:r w:rsidR="00BD5480" w:rsidRPr="007825B6">
          <w:rPr>
            <w:rFonts w:ascii="Times New Roman" w:hAnsi="Times New Roman" w:cs="Times New Roman"/>
            <w:sz w:val="24"/>
            <w:szCs w:val="24"/>
            <w:rPrChange w:id="404" w:author="Davidson, Claudia" w:date="2018-11-27T12:32:00Z">
              <w:rPr>
                <w:rFonts w:ascii="Times New Roman" w:hAnsi="Times New Roman" w:cs="Times New Roman"/>
                <w:sz w:val="24"/>
                <w:szCs w:val="24"/>
              </w:rPr>
            </w:rPrChange>
          </w:rPr>
          <w:t xml:space="preserve"> </w:t>
        </w:r>
      </w:ins>
      <w:ins w:id="405" w:author="Davidson, Claudia" w:date="2018-11-27T12:31:00Z">
        <w:r w:rsidR="007825B6" w:rsidRPr="007825B6">
          <w:rPr>
            <w:rFonts w:ascii="Times New Roman" w:hAnsi="Times New Roman" w:cs="Times New Roman"/>
            <w:sz w:val="24"/>
            <w:szCs w:val="24"/>
            <w:rPrChange w:id="406" w:author="Davidson, Claudia" w:date="2018-11-27T12:32:00Z">
              <w:rPr>
                <w:rFonts w:ascii="Times New Roman" w:hAnsi="Times New Roman" w:cs="Times New Roman"/>
                <w:sz w:val="24"/>
                <w:szCs w:val="24"/>
                <w:highlight w:val="yellow"/>
              </w:rPr>
            </w:rPrChange>
          </w:rPr>
          <w:t>25%</w:t>
        </w:r>
      </w:ins>
      <w:ins w:id="407" w:author="Davidson, Claudia" w:date="2018-11-25T17:02:00Z">
        <w:r w:rsidR="00BD5480" w:rsidRPr="007825B6">
          <w:rPr>
            <w:rFonts w:ascii="Times New Roman" w:hAnsi="Times New Roman" w:cs="Times New Roman"/>
            <w:sz w:val="24"/>
            <w:szCs w:val="24"/>
            <w:rPrChange w:id="408" w:author="Davidson, Claudia" w:date="2018-11-27T12:32:00Z">
              <w:rPr>
                <w:rFonts w:ascii="Times New Roman" w:hAnsi="Times New Roman" w:cs="Times New Roman"/>
                <w:sz w:val="24"/>
                <w:szCs w:val="24"/>
              </w:rPr>
            </w:rPrChange>
          </w:rPr>
          <w:t xml:space="preserve"> of the age values are </w:t>
        </w:r>
      </w:ins>
      <w:ins w:id="409" w:author="Davidson, Claudia" w:date="2018-11-25T17:04:00Z">
        <w:r w:rsidR="00BD5480" w:rsidRPr="007825B6">
          <w:rPr>
            <w:rFonts w:ascii="Times New Roman" w:hAnsi="Times New Roman" w:cs="Times New Roman"/>
            <w:sz w:val="24"/>
            <w:szCs w:val="24"/>
            <w:rPrChange w:id="410" w:author="Davidson, Claudia" w:date="2018-11-27T12:32:00Z">
              <w:rPr>
                <w:rFonts w:ascii="Times New Roman" w:hAnsi="Times New Roman" w:cs="Times New Roman"/>
                <w:sz w:val="24"/>
                <w:szCs w:val="24"/>
              </w:rPr>
            </w:rPrChange>
          </w:rPr>
          <w:t xml:space="preserve">≤45 and </w:t>
        </w:r>
      </w:ins>
      <w:ins w:id="411" w:author="Davidson, Claudia" w:date="2018-11-27T12:32:00Z">
        <w:r w:rsidR="007825B6" w:rsidRPr="007825B6">
          <w:rPr>
            <w:rFonts w:ascii="Times New Roman" w:hAnsi="Times New Roman" w:cs="Times New Roman"/>
            <w:sz w:val="24"/>
            <w:szCs w:val="24"/>
            <w:rPrChange w:id="412" w:author="Davidson, Claudia" w:date="2018-11-27T12:32:00Z">
              <w:rPr>
                <w:rFonts w:ascii="Times New Roman" w:hAnsi="Times New Roman" w:cs="Times New Roman"/>
                <w:sz w:val="24"/>
                <w:szCs w:val="24"/>
                <w:highlight w:val="yellow"/>
              </w:rPr>
            </w:rPrChange>
          </w:rPr>
          <w:t>75%</w:t>
        </w:r>
      </w:ins>
      <w:ins w:id="413" w:author="Davidson, Claudia" w:date="2018-11-25T17:04:00Z">
        <w:r w:rsidR="00BD5480" w:rsidRPr="007825B6">
          <w:rPr>
            <w:rFonts w:ascii="Times New Roman" w:hAnsi="Times New Roman" w:cs="Times New Roman"/>
            <w:sz w:val="24"/>
            <w:szCs w:val="24"/>
            <w:rPrChange w:id="414" w:author="Davidson, Claudia" w:date="2018-11-27T12:32:00Z">
              <w:rPr>
                <w:rFonts w:ascii="Times New Roman" w:hAnsi="Times New Roman" w:cs="Times New Roman"/>
                <w:sz w:val="24"/>
                <w:szCs w:val="24"/>
              </w:rPr>
            </w:rPrChange>
          </w:rPr>
          <w:t xml:space="preserve"> are ≤66</w:t>
        </w:r>
      </w:ins>
      <w:ins w:id="415" w:author="Davidson, Claudia" w:date="2018-11-25T17:36:00Z">
        <w:r w:rsidR="00526275" w:rsidRPr="007825B6">
          <w:rPr>
            <w:rFonts w:ascii="Times New Roman" w:hAnsi="Times New Roman" w:cs="Times New Roman"/>
            <w:sz w:val="24"/>
            <w:szCs w:val="24"/>
            <w:rPrChange w:id="416" w:author="Davidson, Claudia" w:date="2018-11-27T12:32:00Z">
              <w:rPr>
                <w:rFonts w:ascii="Times New Roman" w:hAnsi="Times New Roman" w:cs="Times New Roman"/>
                <w:sz w:val="24"/>
                <w:szCs w:val="24"/>
                <w:highlight w:val="yellow"/>
              </w:rPr>
            </w:rPrChange>
          </w:rPr>
          <w:t xml:space="preserve"> years old</w:t>
        </w:r>
      </w:ins>
      <w:ins w:id="417" w:author="Davidson, Claudia" w:date="2018-11-25T17:07:00Z">
        <w:r w:rsidR="00BD5480" w:rsidRPr="007825B6">
          <w:rPr>
            <w:rFonts w:ascii="Times New Roman" w:hAnsi="Times New Roman" w:cs="Times New Roman"/>
            <w:sz w:val="24"/>
            <w:szCs w:val="24"/>
            <w:rPrChange w:id="418" w:author="Davidson, Claudia" w:date="2018-11-27T12:32:00Z">
              <w:rPr>
                <w:rFonts w:ascii="Times New Roman" w:hAnsi="Times New Roman" w:cs="Times New Roman"/>
                <w:sz w:val="24"/>
                <w:szCs w:val="24"/>
              </w:rPr>
            </w:rPrChange>
          </w:rPr>
          <w:t>.</w:t>
        </w:r>
      </w:ins>
    </w:p>
    <w:p w14:paraId="2F88E998" w14:textId="2E03500D" w:rsidR="0041609D" w:rsidDel="00B30E88" w:rsidRDefault="009B41E3">
      <w:pPr>
        <w:spacing w:after="0"/>
        <w:rPr>
          <w:moveFrom w:id="419" w:author="Davidson, Claudia" w:date="2018-11-19T11:12:00Z"/>
        </w:rPr>
      </w:pPr>
      <w:moveFromRangeStart w:id="420" w:author="Davidson, Claudia" w:date="2018-11-19T11:12:00Z" w:name="move530389302"/>
      <w:moveFrom w:id="421" w:author="Davidson, Claudia" w:date="2018-11-19T11:12:00Z">
        <w:r w:rsidDel="00B30E88">
          <w:rPr>
            <w:rFonts w:ascii="Times New Roman" w:eastAsia="Times New Roman" w:hAnsi="Times New Roman" w:cs="Times New Roman"/>
            <w:sz w:val="24"/>
            <w:szCs w:val="24"/>
          </w:rPr>
          <w:t xml:space="preserve">The comparison between your site and all the other sites are made regarding each of the variables, and when the standardized difference is greater than 0.4, the variable </w:t>
        </w:r>
        <w:r w:rsidR="00B82D01" w:rsidDel="00B30E88">
          <w:rPr>
            <w:rFonts w:ascii="Times New Roman" w:eastAsia="Times New Roman" w:hAnsi="Times New Roman" w:cs="Times New Roman"/>
            <w:sz w:val="24"/>
            <w:szCs w:val="24"/>
          </w:rPr>
          <w:t>will be</w:t>
        </w:r>
        <w:r w:rsidDel="00B30E88">
          <w:rPr>
            <w:rFonts w:ascii="Times New Roman" w:eastAsia="Times New Roman" w:hAnsi="Times New Roman" w:cs="Times New Roman"/>
            <w:sz w:val="24"/>
            <w:szCs w:val="24"/>
          </w:rPr>
          <w:t xml:space="preserve"> highlighted in green.</w:t>
        </w:r>
      </w:moveFrom>
    </w:p>
    <w:p w14:paraId="327636A0" w14:textId="70388622" w:rsidR="0041609D" w:rsidRDefault="00F858B9" w:rsidP="00A43675">
      <w:pPr>
        <w:pStyle w:val="Heading2"/>
      </w:pPr>
      <w:bookmarkStart w:id="422" w:name="_Toc530991294"/>
      <w:moveFromRangeEnd w:id="420"/>
      <w:r>
        <w:rPr>
          <w:rFonts w:eastAsia="Times New Roman"/>
        </w:rPr>
        <w:t>3.2</w:t>
      </w:r>
      <w:ins w:id="423" w:author="Davidson, Claudia" w:date="2018-11-27T13:45:00Z">
        <w:r w:rsidR="0020424B">
          <w:rPr>
            <w:rFonts w:eastAsia="Times New Roman"/>
          </w:rPr>
          <w:t xml:space="preserve"> </w:t>
        </w:r>
      </w:ins>
      <w:del w:id="424" w:author="Davidson, Claudia" w:date="2018-11-27T13:45:00Z">
        <w:r w:rsidR="00C52F0D" w:rsidDel="0020424B">
          <w:rPr>
            <w:rFonts w:eastAsia="Times New Roman"/>
          </w:rPr>
          <w:delText xml:space="preserve"> </w:delText>
        </w:r>
        <w:r w:rsidR="009B41E3" w:rsidDel="0020424B">
          <w:rPr>
            <w:rFonts w:eastAsia="Times New Roman"/>
          </w:rPr>
          <w:delText xml:space="preserve"> </w:delText>
        </w:r>
      </w:del>
      <w:r w:rsidR="009B41E3">
        <w:rPr>
          <w:rFonts w:eastAsia="Times New Roman"/>
        </w:rPr>
        <w:t>Table 3: Medical</w:t>
      </w:r>
      <w:r w:rsidR="005B4418">
        <w:rPr>
          <w:rFonts w:eastAsia="Times New Roman"/>
        </w:rPr>
        <w:t xml:space="preserve"> and </w:t>
      </w:r>
      <w:r w:rsidR="00812631">
        <w:rPr>
          <w:rFonts w:eastAsia="Times New Roman"/>
        </w:rPr>
        <w:t>clinical history for patients with follow-up</w:t>
      </w:r>
      <w:bookmarkEnd w:id="422"/>
    </w:p>
    <w:p w14:paraId="7C1A59C2" w14:textId="2B4B3FDF" w:rsidR="0041609D" w:rsidRDefault="009B41E3">
      <w:pPr>
        <w:spacing w:after="0"/>
        <w:rPr>
          <w:ins w:id="425" w:author="Davidson, Claudia" w:date="2018-11-20T11:28: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provides </w:t>
      </w:r>
      <w:del w:id="426" w:author="Davidson, Claudia" w:date="2018-11-19T11:33:00Z">
        <w:r w:rsidDel="00324D63">
          <w:rPr>
            <w:rFonts w:ascii="Times New Roman" w:eastAsia="Times New Roman" w:hAnsi="Times New Roman" w:cs="Times New Roman"/>
            <w:sz w:val="24"/>
            <w:szCs w:val="24"/>
          </w:rPr>
          <w:delText>comorbidity data and smoking status</w:delText>
        </w:r>
      </w:del>
      <w:ins w:id="427" w:author="Davidson, Claudia" w:date="2018-11-19T11:33:00Z">
        <w:r w:rsidR="00324D63">
          <w:rPr>
            <w:rFonts w:ascii="Times New Roman" w:eastAsia="Times New Roman" w:hAnsi="Times New Roman" w:cs="Times New Roman"/>
            <w:sz w:val="24"/>
            <w:szCs w:val="24"/>
          </w:rPr>
          <w:t>clinical history and surgical information</w:t>
        </w:r>
      </w:ins>
      <w:r>
        <w:rPr>
          <w:rFonts w:ascii="Times New Roman" w:eastAsia="Times New Roman" w:hAnsi="Times New Roman" w:cs="Times New Roman"/>
          <w:sz w:val="24"/>
          <w:szCs w:val="24"/>
        </w:rPr>
        <w:t>. Lower quartile, median, upper quartile, mean and standard deviation are provided for continuous variables</w:t>
      </w:r>
      <w:ins w:id="428" w:author="Davidson, Claudia" w:date="2018-11-19T11:38:00Z">
        <w:r w:rsidR="00324D63">
          <w:rPr>
            <w:rFonts w:ascii="Times New Roman" w:eastAsia="Times New Roman" w:hAnsi="Times New Roman" w:cs="Times New Roman"/>
            <w:sz w:val="24"/>
            <w:szCs w:val="24"/>
          </w:rPr>
          <w:t xml:space="preserve"> (e.g. BMI)</w:t>
        </w:r>
      </w:ins>
      <w:r>
        <w:rPr>
          <w:rFonts w:ascii="Times New Roman" w:eastAsia="Times New Roman" w:hAnsi="Times New Roman" w:cs="Times New Roman"/>
          <w:sz w:val="24"/>
          <w:szCs w:val="24"/>
        </w:rPr>
        <w:t>; proportion and frequencies are provided for categorical variables</w:t>
      </w:r>
      <w:ins w:id="429" w:author="Davidson, Claudia" w:date="2018-11-19T11:38:00Z">
        <w:r w:rsidR="00324D63">
          <w:rPr>
            <w:rFonts w:ascii="Times New Roman" w:eastAsia="Times New Roman" w:hAnsi="Times New Roman" w:cs="Times New Roman"/>
            <w:sz w:val="24"/>
            <w:szCs w:val="24"/>
          </w:rPr>
          <w:t xml:space="preserve"> (e.g. smoking status and </w:t>
        </w:r>
      </w:ins>
      <w:ins w:id="430" w:author="Davidson, Claudia" w:date="2018-11-19T11:39:00Z">
        <w:r w:rsidR="00324D63">
          <w:rPr>
            <w:rFonts w:ascii="Times New Roman" w:eastAsia="Times New Roman" w:hAnsi="Times New Roman" w:cs="Times New Roman"/>
            <w:sz w:val="24"/>
            <w:szCs w:val="24"/>
          </w:rPr>
          <w:t>surgical approach</w:t>
        </w:r>
      </w:ins>
      <w:ins w:id="431" w:author="Davidson, Claudia" w:date="2018-11-27T13:04:00Z">
        <w:r w:rsidR="0098505C">
          <w:rPr>
            <w:rFonts w:ascii="Times New Roman" w:eastAsia="Times New Roman" w:hAnsi="Times New Roman" w:cs="Times New Roman"/>
            <w:sz w:val="24"/>
            <w:szCs w:val="24"/>
          </w:rPr>
          <w:t>)</w:t>
        </w:r>
      </w:ins>
      <w:r w:rsidR="00C3565D">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denominators indicate the number of </w:t>
      </w:r>
      <w:r w:rsidR="00C3565D">
        <w:rPr>
          <w:rFonts w:ascii="Times New Roman" w:eastAsia="Times New Roman" w:hAnsi="Times New Roman" w:cs="Times New Roman"/>
          <w:sz w:val="24"/>
          <w:szCs w:val="24"/>
        </w:rPr>
        <w:t xml:space="preserve">patients with complete data </w:t>
      </w:r>
      <w:r>
        <w:rPr>
          <w:rFonts w:ascii="Times New Roman" w:eastAsia="Times New Roman" w:hAnsi="Times New Roman" w:cs="Times New Roman"/>
          <w:sz w:val="24"/>
          <w:szCs w:val="24"/>
        </w:rPr>
        <w:t>for th</w:t>
      </w:r>
      <w:r w:rsidR="00C3565D">
        <w:rPr>
          <w:rFonts w:ascii="Times New Roman" w:eastAsia="Times New Roman" w:hAnsi="Times New Roman" w:cs="Times New Roman"/>
          <w:sz w:val="24"/>
          <w:szCs w:val="24"/>
        </w:rPr>
        <w:t xml:space="preserve">at </w:t>
      </w:r>
      <w:r w:rsidR="00C3565D">
        <w:rPr>
          <w:rFonts w:ascii="Times New Roman" w:eastAsia="Times New Roman" w:hAnsi="Times New Roman" w:cs="Times New Roman"/>
          <w:sz w:val="24"/>
          <w:szCs w:val="24"/>
        </w:rPr>
        <w:lastRenderedPageBreak/>
        <w:t>specific</w:t>
      </w:r>
      <w:r>
        <w:rPr>
          <w:rFonts w:ascii="Times New Roman" w:eastAsia="Times New Roman" w:hAnsi="Times New Roman" w:cs="Times New Roman"/>
          <w:sz w:val="24"/>
          <w:szCs w:val="24"/>
        </w:rPr>
        <w:t xml:space="preserve"> variable. The comparison between your site and all the other sites are made regarding each of the </w:t>
      </w:r>
      <w:r w:rsidRPr="007825B6">
        <w:rPr>
          <w:rFonts w:ascii="Times New Roman" w:eastAsia="Times New Roman" w:hAnsi="Times New Roman" w:cs="Times New Roman"/>
          <w:sz w:val="24"/>
          <w:szCs w:val="24"/>
          <w:rPrChange w:id="432" w:author="Davidson, Claudia" w:date="2018-11-27T12:32:00Z">
            <w:rPr>
              <w:rFonts w:ascii="Times New Roman" w:eastAsia="Times New Roman" w:hAnsi="Times New Roman" w:cs="Times New Roman"/>
              <w:sz w:val="24"/>
              <w:szCs w:val="24"/>
            </w:rPr>
          </w:rPrChange>
        </w:rPr>
        <w:t>variables, and when the standardized difference is greater than 0.4, the variable</w:t>
      </w:r>
      <w:r>
        <w:rPr>
          <w:rFonts w:ascii="Times New Roman" w:eastAsia="Times New Roman" w:hAnsi="Times New Roman" w:cs="Times New Roman"/>
          <w:sz w:val="24"/>
          <w:szCs w:val="24"/>
        </w:rPr>
        <w:t xml:space="preserve"> is highlighted in </w:t>
      </w:r>
      <w:del w:id="433" w:author="Davidson, Claudia" w:date="2018-11-19T11:39:00Z">
        <w:r w:rsidDel="0082001A">
          <w:rPr>
            <w:rFonts w:ascii="Times New Roman" w:eastAsia="Times New Roman" w:hAnsi="Times New Roman" w:cs="Times New Roman"/>
            <w:sz w:val="24"/>
            <w:szCs w:val="24"/>
          </w:rPr>
          <w:delText>green</w:delText>
        </w:r>
      </w:del>
      <w:ins w:id="434" w:author="Davidson, Claudia" w:date="2018-11-19T11:39:00Z">
        <w:r w:rsidR="0082001A">
          <w:rPr>
            <w:rFonts w:ascii="Times New Roman" w:eastAsia="Times New Roman" w:hAnsi="Times New Roman" w:cs="Times New Roman"/>
            <w:sz w:val="24"/>
            <w:szCs w:val="24"/>
          </w:rPr>
          <w:t>blue</w:t>
        </w:r>
      </w:ins>
      <w:r>
        <w:rPr>
          <w:rFonts w:ascii="Times New Roman" w:eastAsia="Times New Roman" w:hAnsi="Times New Roman" w:cs="Times New Roman"/>
          <w:sz w:val="24"/>
          <w:szCs w:val="24"/>
        </w:rPr>
        <w:t>.</w:t>
      </w:r>
    </w:p>
    <w:p w14:paraId="2D859D64" w14:textId="5F66EEB5" w:rsidR="00533E02" w:rsidRDefault="00533E02" w:rsidP="006E5F32">
      <w:pPr>
        <w:spacing w:after="0"/>
        <w:jc w:val="center"/>
        <w:pPrChange w:id="435" w:author="Davidson, Claudia" w:date="2018-11-27T13:26:00Z">
          <w:pPr>
            <w:spacing w:after="0"/>
          </w:pPr>
        </w:pPrChange>
      </w:pPr>
      <w:moveToRangeStart w:id="436" w:author="Davidson, Claudia" w:date="2018-11-20T11:28:00Z" w:name="move530476597"/>
      <w:moveTo w:id="437" w:author="Davidson, Claudia" w:date="2018-11-20T11:28:00Z">
        <w:r>
          <w:rPr>
            <w:noProof/>
          </w:rPr>
          <w:drawing>
            <wp:inline distT="0" distB="0" distL="0" distR="0" wp14:anchorId="0AE0864D" wp14:editId="494D25F4">
              <wp:extent cx="5942965" cy="516742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Lst>
                      </a:blip>
                      <a:srcRect b="35583"/>
                      <a:stretch/>
                    </pic:blipFill>
                    <pic:spPr bwMode="auto">
                      <a:xfrm>
                        <a:off x="0" y="0"/>
                        <a:ext cx="5943600" cy="5167975"/>
                      </a:xfrm>
                      <a:prstGeom prst="rect">
                        <a:avLst/>
                      </a:prstGeom>
                      <a:ln>
                        <a:noFill/>
                      </a:ln>
                      <a:extLst>
                        <a:ext uri="{53640926-AAD7-44D8-BBD7-CCE9431645EC}">
                          <a14:shadowObscured xmlns:a14="http://schemas.microsoft.com/office/drawing/2010/main"/>
                        </a:ext>
                      </a:extLst>
                    </pic:spPr>
                  </pic:pic>
                </a:graphicData>
              </a:graphic>
            </wp:inline>
          </w:drawing>
        </w:r>
      </w:moveTo>
      <w:moveToRangeEnd w:id="436"/>
    </w:p>
    <w:p w14:paraId="36C84973" w14:textId="77777777" w:rsidR="00843789" w:rsidRDefault="00843789" w:rsidP="0082001A">
      <w:pPr>
        <w:spacing w:after="0"/>
        <w:rPr>
          <w:ins w:id="438" w:author="Davidson, Claudia" w:date="2018-11-25T16:38:00Z"/>
        </w:rPr>
      </w:pPr>
    </w:p>
    <w:p w14:paraId="19F26C2D" w14:textId="1C424E73" w:rsidR="0041609D" w:rsidDel="00533E02" w:rsidRDefault="00A55F9C">
      <w:pPr>
        <w:spacing w:after="0"/>
        <w:rPr>
          <w:del w:id="439" w:author="Davidson, Claudia" w:date="2018-11-20T11:29:00Z"/>
        </w:rPr>
      </w:pPr>
      <w:moveFromRangeStart w:id="440" w:author="Davidson, Claudia" w:date="2018-11-20T11:28:00Z" w:name="move530476597"/>
      <w:moveFrom w:id="441" w:author="Davidson, Claudia" w:date="2018-11-20T11:28:00Z">
        <w:r w:rsidDel="00533E02">
          <w:rPr>
            <w:noProof/>
          </w:rPr>
          <w:drawing>
            <wp:inline distT="0" distB="0" distL="0" distR="0" wp14:anchorId="51792B91" wp14:editId="093E40C6">
              <wp:extent cx="5943469" cy="56033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0154"/>
                      <a:stretch/>
                    </pic:blipFill>
                    <pic:spPr bwMode="auto">
                      <a:xfrm>
                        <a:off x="0" y="0"/>
                        <a:ext cx="5943600" cy="5603482"/>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440"/>
    </w:p>
    <w:p w14:paraId="222E71F4" w14:textId="385C4774" w:rsidR="0082001A" w:rsidRPr="00903901" w:rsidRDefault="0082001A" w:rsidP="0082001A">
      <w:pPr>
        <w:spacing w:after="0"/>
        <w:rPr>
          <w:ins w:id="442" w:author="Davidson, Claudia" w:date="2018-11-19T11:40:00Z"/>
          <w:rFonts w:ascii="Times New Roman" w:hAnsi="Times New Roman" w:cs="Times New Roman"/>
          <w:sz w:val="24"/>
          <w:szCs w:val="24"/>
        </w:rPr>
      </w:pPr>
      <w:ins w:id="443" w:author="Davidson, Claudia" w:date="2018-11-19T11:40:00Z">
        <w:r w:rsidRPr="00903901">
          <w:rPr>
            <w:rFonts w:ascii="Times New Roman" w:hAnsi="Times New Roman" w:cs="Times New Roman"/>
            <w:b/>
            <w:sz w:val="24"/>
            <w:szCs w:val="24"/>
          </w:rPr>
          <w:t>How to interpret</w:t>
        </w:r>
        <w:r>
          <w:rPr>
            <w:rFonts w:ascii="Times New Roman" w:hAnsi="Times New Roman" w:cs="Times New Roman"/>
            <w:sz w:val="24"/>
            <w:szCs w:val="24"/>
          </w:rPr>
          <w:t>: Of the 4,083 ABC patient</w:t>
        </w:r>
      </w:ins>
      <w:ins w:id="444" w:author="Davidson, Claudia" w:date="2018-11-19T11:41:00Z">
        <w:r>
          <w:rPr>
            <w:rFonts w:ascii="Times New Roman" w:hAnsi="Times New Roman" w:cs="Times New Roman"/>
            <w:sz w:val="24"/>
            <w:szCs w:val="24"/>
          </w:rPr>
          <w:t>s with comorbidity data</w:t>
        </w:r>
      </w:ins>
      <w:ins w:id="445" w:author="Davidson, Claudia" w:date="2018-11-19T11:40:00Z">
        <w:r>
          <w:rPr>
            <w:rFonts w:ascii="Times New Roman" w:hAnsi="Times New Roman" w:cs="Times New Roman"/>
            <w:sz w:val="24"/>
            <w:szCs w:val="24"/>
          </w:rPr>
          <w:t xml:space="preserve">, </w:t>
        </w:r>
      </w:ins>
      <w:ins w:id="446" w:author="Davidson, Claudia" w:date="2018-11-19T11:42:00Z">
        <w:r>
          <w:rPr>
            <w:rFonts w:ascii="Times New Roman" w:hAnsi="Times New Roman" w:cs="Times New Roman"/>
            <w:sz w:val="24"/>
            <w:szCs w:val="24"/>
          </w:rPr>
          <w:t xml:space="preserve">611 </w:t>
        </w:r>
      </w:ins>
      <w:ins w:id="447" w:author="Davidson, Claudia" w:date="2018-11-19T11:40:00Z">
        <w:r>
          <w:rPr>
            <w:rFonts w:ascii="Times New Roman" w:hAnsi="Times New Roman" w:cs="Times New Roman"/>
            <w:sz w:val="24"/>
            <w:szCs w:val="24"/>
          </w:rPr>
          <w:t>(</w:t>
        </w:r>
      </w:ins>
      <w:ins w:id="448" w:author="Davidson, Claudia" w:date="2018-11-19T11:42:00Z">
        <w:r>
          <w:rPr>
            <w:rFonts w:ascii="Times New Roman" w:hAnsi="Times New Roman" w:cs="Times New Roman"/>
            <w:sz w:val="24"/>
            <w:szCs w:val="24"/>
          </w:rPr>
          <w:t>15</w:t>
        </w:r>
      </w:ins>
      <w:ins w:id="449" w:author="Davidson, Claudia" w:date="2018-11-19T11:40:00Z">
        <w:r>
          <w:rPr>
            <w:rFonts w:ascii="Times New Roman" w:hAnsi="Times New Roman" w:cs="Times New Roman"/>
            <w:sz w:val="24"/>
            <w:szCs w:val="24"/>
          </w:rPr>
          <w:t xml:space="preserve">%) are </w:t>
        </w:r>
      </w:ins>
      <w:ins w:id="450" w:author="Davidson, Claudia" w:date="2018-11-19T11:42:00Z">
        <w:r>
          <w:rPr>
            <w:rFonts w:ascii="Times New Roman" w:hAnsi="Times New Roman" w:cs="Times New Roman"/>
            <w:sz w:val="24"/>
            <w:szCs w:val="24"/>
          </w:rPr>
          <w:t>diabetic,</w:t>
        </w:r>
      </w:ins>
      <w:ins w:id="451" w:author="Davidson, Claudia" w:date="2018-11-19T11:40:00Z">
        <w:r>
          <w:rPr>
            <w:rFonts w:ascii="Times New Roman" w:hAnsi="Times New Roman" w:cs="Times New Roman"/>
            <w:sz w:val="24"/>
            <w:szCs w:val="24"/>
          </w:rPr>
          <w:t xml:space="preserve"> </w:t>
        </w:r>
      </w:ins>
      <w:ins w:id="452" w:author="Davidson, Claudia" w:date="2018-11-19T11:42:00Z">
        <w:r>
          <w:rPr>
            <w:rFonts w:ascii="Times New Roman" w:hAnsi="Times New Roman" w:cs="Times New Roman"/>
            <w:sz w:val="24"/>
            <w:szCs w:val="24"/>
          </w:rPr>
          <w:t>471</w:t>
        </w:r>
      </w:ins>
      <w:ins w:id="453" w:author="Davidson, Claudia" w:date="2018-11-19T11:40:00Z">
        <w:r>
          <w:rPr>
            <w:rFonts w:ascii="Times New Roman" w:hAnsi="Times New Roman" w:cs="Times New Roman"/>
            <w:sz w:val="24"/>
            <w:szCs w:val="24"/>
          </w:rPr>
          <w:t xml:space="preserve"> (</w:t>
        </w:r>
      </w:ins>
      <w:ins w:id="454" w:author="Davidson, Claudia" w:date="2018-11-19T11:42:00Z">
        <w:r>
          <w:rPr>
            <w:rFonts w:ascii="Times New Roman" w:hAnsi="Times New Roman" w:cs="Times New Roman"/>
            <w:sz w:val="24"/>
            <w:szCs w:val="24"/>
          </w:rPr>
          <w:t>11.5</w:t>
        </w:r>
      </w:ins>
      <w:ins w:id="455" w:author="Davidson, Claudia" w:date="2018-11-19T11:40:00Z">
        <w:r>
          <w:rPr>
            <w:rFonts w:ascii="Times New Roman" w:hAnsi="Times New Roman" w:cs="Times New Roman"/>
            <w:sz w:val="24"/>
            <w:szCs w:val="24"/>
          </w:rPr>
          <w:t xml:space="preserve">%) </w:t>
        </w:r>
      </w:ins>
      <w:ins w:id="456" w:author="Davidson, Claudia" w:date="2018-11-19T11:43:00Z">
        <w:r>
          <w:rPr>
            <w:rFonts w:ascii="Times New Roman" w:hAnsi="Times New Roman" w:cs="Times New Roman"/>
            <w:sz w:val="24"/>
            <w:szCs w:val="24"/>
          </w:rPr>
          <w:t>have a history of CAD</w:t>
        </w:r>
      </w:ins>
      <w:ins w:id="457" w:author="Davidson, Claudia" w:date="2018-11-19T11:40:00Z">
        <w:r>
          <w:rPr>
            <w:rFonts w:ascii="Times New Roman" w:hAnsi="Times New Roman" w:cs="Times New Roman"/>
            <w:sz w:val="24"/>
            <w:szCs w:val="24"/>
          </w:rPr>
          <w:t xml:space="preserve">, </w:t>
        </w:r>
      </w:ins>
      <w:del w:id="458" w:author="Unknown">
        <w:r w:rsidDel="00843789">
          <w:rPr>
            <w:rFonts w:ascii="Times New Roman" w:hAnsi="Times New Roman" w:cs="Times New Roman"/>
            <w:sz w:val="24"/>
            <w:szCs w:val="24"/>
          </w:rPr>
          <w:delText>9</w:delText>
        </w:r>
      </w:del>
      <w:ins w:id="459" w:author="Davidson, Claudia" w:date="2018-11-25T16:38:00Z">
        <w:r>
          <w:rPr>
            <w:rFonts w:ascii="Times New Roman" w:hAnsi="Times New Roman" w:cs="Times New Roman"/>
            <w:sz w:val="24"/>
            <w:szCs w:val="24"/>
          </w:rPr>
          <w:t>4</w:t>
        </w:r>
      </w:ins>
      <w:ins w:id="460" w:author="Davidson, Claudia" w:date="2018-11-19T11:40:00Z">
        <w:r>
          <w:rPr>
            <w:rFonts w:ascii="Times New Roman" w:hAnsi="Times New Roman" w:cs="Times New Roman"/>
            <w:sz w:val="24"/>
            <w:szCs w:val="24"/>
          </w:rPr>
          <w:t xml:space="preserve"> (</w:t>
        </w:r>
      </w:ins>
      <w:ins w:id="461" w:author="Davidson, Claudia" w:date="2018-11-19T11:43:00Z">
        <w:r>
          <w:rPr>
            <w:rFonts w:ascii="Times New Roman" w:hAnsi="Times New Roman" w:cs="Times New Roman"/>
            <w:sz w:val="24"/>
            <w:szCs w:val="24"/>
          </w:rPr>
          <w:t>2.3</w:t>
        </w:r>
      </w:ins>
      <w:ins w:id="462" w:author="Davidson, Claudia" w:date="2018-11-19T11:40:00Z">
        <w:r>
          <w:rPr>
            <w:rFonts w:ascii="Times New Roman" w:hAnsi="Times New Roman" w:cs="Times New Roman"/>
            <w:sz w:val="24"/>
            <w:szCs w:val="24"/>
          </w:rPr>
          <w:t xml:space="preserve">%) </w:t>
        </w:r>
      </w:ins>
      <w:ins w:id="463" w:author="Davidson, Claudia" w:date="2018-11-19T11:43:00Z">
        <w:r>
          <w:rPr>
            <w:rFonts w:ascii="Times New Roman" w:hAnsi="Times New Roman" w:cs="Times New Roman"/>
            <w:sz w:val="24"/>
            <w:szCs w:val="24"/>
          </w:rPr>
          <w:t>have osteo</w:t>
        </w:r>
      </w:ins>
      <w:ins w:id="464" w:author="Davidson, Claudia" w:date="2018-11-19T11:44:00Z">
        <w:r>
          <w:rPr>
            <w:rFonts w:ascii="Times New Roman" w:hAnsi="Times New Roman" w:cs="Times New Roman"/>
            <w:sz w:val="24"/>
            <w:szCs w:val="24"/>
          </w:rPr>
          <w:t>porosis, 811 (19.9%) have a history of anxiety, and 806 (19.7%) have a history of depression</w:t>
        </w:r>
      </w:ins>
      <w:ins w:id="465" w:author="Davidson, Claudia" w:date="2018-11-19T11:40:00Z">
        <w:r>
          <w:rPr>
            <w:rFonts w:ascii="Times New Roman" w:hAnsi="Times New Roman" w:cs="Times New Roman"/>
            <w:sz w:val="24"/>
            <w:szCs w:val="24"/>
          </w:rPr>
          <w:t xml:space="preserve">. </w:t>
        </w:r>
      </w:ins>
      <w:ins w:id="466" w:author="Davidson, Claudia" w:date="2018-11-19T11:46:00Z">
        <w:r>
          <w:rPr>
            <w:rFonts w:ascii="Times New Roman" w:hAnsi="Times New Roman" w:cs="Times New Roman"/>
            <w:sz w:val="24"/>
            <w:szCs w:val="24"/>
          </w:rPr>
          <w:t>Of the 4,084 patients with a principal diagnosis,</w:t>
        </w:r>
      </w:ins>
      <w:ins w:id="467" w:author="Davidson, Claudia" w:date="2018-11-19T11:48:00Z">
        <w:r>
          <w:rPr>
            <w:rFonts w:ascii="Times New Roman" w:hAnsi="Times New Roman" w:cs="Times New Roman"/>
            <w:sz w:val="24"/>
            <w:szCs w:val="24"/>
          </w:rPr>
          <w:t>546 (%) have a diagnosis of spondylolisthesis</w:t>
        </w:r>
      </w:ins>
      <w:ins w:id="468" w:author="Davidson, Claudia" w:date="2018-11-19T11:49:00Z">
        <w:r>
          <w:rPr>
            <w:rFonts w:ascii="Times New Roman" w:hAnsi="Times New Roman" w:cs="Times New Roman"/>
            <w:sz w:val="24"/>
            <w:szCs w:val="24"/>
          </w:rPr>
          <w:t>, and</w:t>
        </w:r>
      </w:ins>
      <w:ins w:id="469" w:author="Davidson, Claudia" w:date="2018-11-19T11:46:00Z">
        <w:r>
          <w:rPr>
            <w:rFonts w:ascii="Times New Roman" w:hAnsi="Times New Roman" w:cs="Times New Roman"/>
            <w:sz w:val="24"/>
            <w:szCs w:val="24"/>
          </w:rPr>
          <w:t xml:space="preserve"> </w:t>
        </w:r>
      </w:ins>
      <w:ins w:id="470" w:author="Davidson, Claudia" w:date="2018-11-19T11:47:00Z">
        <w:r>
          <w:rPr>
            <w:rFonts w:ascii="Times New Roman" w:hAnsi="Times New Roman" w:cs="Times New Roman"/>
            <w:sz w:val="24"/>
            <w:szCs w:val="24"/>
          </w:rPr>
          <w:t>2</w:t>
        </w:r>
      </w:ins>
      <w:ins w:id="471" w:author="Davidson, Claudia" w:date="2018-11-19T11:48:00Z">
        <w:r>
          <w:rPr>
            <w:rFonts w:ascii="Times New Roman" w:hAnsi="Times New Roman" w:cs="Times New Roman"/>
            <w:sz w:val="24"/>
            <w:szCs w:val="24"/>
          </w:rPr>
          <w:t>,</w:t>
        </w:r>
      </w:ins>
      <w:ins w:id="472" w:author="Davidson, Claudia" w:date="2018-11-19T11:47:00Z">
        <w:r>
          <w:rPr>
            <w:rFonts w:ascii="Times New Roman" w:hAnsi="Times New Roman" w:cs="Times New Roman"/>
            <w:sz w:val="24"/>
            <w:szCs w:val="24"/>
          </w:rPr>
          <w:t>380 (58.3%)</w:t>
        </w:r>
      </w:ins>
      <w:ins w:id="473" w:author="Davidson, Claudia" w:date="2018-11-19T11:49:00Z">
        <w:r>
          <w:rPr>
            <w:rFonts w:ascii="Times New Roman" w:hAnsi="Times New Roman" w:cs="Times New Roman"/>
            <w:sz w:val="24"/>
            <w:szCs w:val="24"/>
          </w:rPr>
          <w:t xml:space="preserve"> have a diagnosis of disc herniation. </w:t>
        </w:r>
      </w:ins>
      <w:ins w:id="474" w:author="Davidson, Claudia" w:date="2018-11-19T11:40:00Z">
        <w:r>
          <w:rPr>
            <w:rFonts w:ascii="Times New Roman" w:hAnsi="Times New Roman" w:cs="Times New Roman"/>
            <w:sz w:val="24"/>
            <w:szCs w:val="24"/>
          </w:rPr>
          <w:t xml:space="preserve">There is a </w:t>
        </w:r>
        <w:r w:rsidR="006862FB">
          <w:rPr>
            <w:rFonts w:ascii="Times New Roman" w:hAnsi="Times New Roman" w:cs="Times New Roman"/>
            <w:sz w:val="24"/>
            <w:szCs w:val="24"/>
          </w:rPr>
          <w:t>meaningful difference in diagnosis of disc herniation</w:t>
        </w:r>
        <w:r>
          <w:rPr>
            <w:rFonts w:ascii="Times New Roman" w:hAnsi="Times New Roman" w:cs="Times New Roman"/>
            <w:sz w:val="24"/>
            <w:szCs w:val="24"/>
          </w:rPr>
          <w:t xml:space="preserve"> between </w:t>
        </w:r>
        <w:r w:rsidR="00843789">
          <w:rPr>
            <w:rFonts w:ascii="Times New Roman" w:hAnsi="Times New Roman" w:cs="Times New Roman"/>
            <w:sz w:val="24"/>
            <w:szCs w:val="24"/>
          </w:rPr>
          <w:t xml:space="preserve">ABC and the QOD total and so </w:t>
        </w:r>
        <w:r>
          <w:rPr>
            <w:rFonts w:ascii="Times New Roman" w:hAnsi="Times New Roman" w:cs="Times New Roman"/>
            <w:sz w:val="24"/>
            <w:szCs w:val="24"/>
          </w:rPr>
          <w:t>is highlighted</w:t>
        </w:r>
      </w:ins>
      <w:ins w:id="475" w:author="Davidson, Claudia" w:date="2018-11-25T16:39:00Z">
        <w:r w:rsidR="00843789">
          <w:rPr>
            <w:rFonts w:ascii="Times New Roman" w:hAnsi="Times New Roman" w:cs="Times New Roman"/>
            <w:sz w:val="24"/>
            <w:szCs w:val="24"/>
          </w:rPr>
          <w:t xml:space="preserve"> blue</w:t>
        </w:r>
      </w:ins>
      <w:ins w:id="476" w:author="Davidson, Claudia" w:date="2018-11-19T11:40:00Z">
        <w:r>
          <w:rPr>
            <w:rFonts w:ascii="Times New Roman" w:hAnsi="Times New Roman" w:cs="Times New Roman"/>
            <w:sz w:val="24"/>
            <w:szCs w:val="24"/>
          </w:rPr>
          <w:t xml:space="preserve">. </w:t>
        </w:r>
      </w:ins>
      <w:bookmarkStart w:id="477" w:name="_Hlk530930040"/>
      <w:ins w:id="478" w:author="Davidson, Claudia" w:date="2018-11-25T17:08:00Z">
        <w:r w:rsidR="008A60AC">
          <w:rPr>
            <w:rFonts w:ascii="Times New Roman" w:hAnsi="Times New Roman" w:cs="Times New Roman"/>
            <w:sz w:val="24"/>
            <w:szCs w:val="24"/>
          </w:rPr>
          <w:t xml:space="preserve">The median BMI </w:t>
        </w:r>
        <w:r w:rsidR="008A60AC" w:rsidRPr="007825B6">
          <w:rPr>
            <w:rFonts w:ascii="Times New Roman" w:hAnsi="Times New Roman" w:cs="Times New Roman"/>
            <w:sz w:val="24"/>
            <w:szCs w:val="24"/>
            <w:rPrChange w:id="479" w:author="Davidson, Claudia" w:date="2018-11-27T12:33:00Z">
              <w:rPr>
                <w:rFonts w:ascii="Times New Roman" w:hAnsi="Times New Roman" w:cs="Times New Roman"/>
                <w:sz w:val="24"/>
                <w:szCs w:val="24"/>
              </w:rPr>
            </w:rPrChange>
          </w:rPr>
          <w:t>for ABC is 29.3</w:t>
        </w:r>
      </w:ins>
      <w:ins w:id="480" w:author="Davidson, Claudia" w:date="2018-11-25T17:36:00Z">
        <w:r w:rsidR="00526275" w:rsidRPr="007825B6">
          <w:rPr>
            <w:rFonts w:ascii="Times New Roman" w:hAnsi="Times New Roman" w:cs="Times New Roman"/>
            <w:sz w:val="24"/>
            <w:szCs w:val="24"/>
            <w:rPrChange w:id="481" w:author="Davidson, Claudia" w:date="2018-11-27T12:33:00Z">
              <w:rPr>
                <w:rFonts w:ascii="Times New Roman" w:hAnsi="Times New Roman" w:cs="Times New Roman"/>
                <w:sz w:val="24"/>
                <w:szCs w:val="24"/>
              </w:rPr>
            </w:rPrChange>
          </w:rPr>
          <w:t xml:space="preserve"> </w:t>
        </w:r>
      </w:ins>
      <w:ins w:id="482" w:author="Davidson, Claudia" w:date="2018-11-27T12:32:00Z">
        <w:r w:rsidR="007825B6" w:rsidRPr="007825B6">
          <w:rPr>
            <w:rFonts w:ascii="Times New Roman" w:hAnsi="Times New Roman" w:cs="Times New Roman"/>
            <w:sz w:val="24"/>
            <w:szCs w:val="24"/>
            <w:rPrChange w:id="483" w:author="Davidson, Claudia" w:date="2018-11-27T12:33:00Z">
              <w:rPr>
                <w:rFonts w:ascii="Times New Roman" w:hAnsi="Times New Roman" w:cs="Times New Roman"/>
                <w:sz w:val="24"/>
                <w:szCs w:val="24"/>
                <w:highlight w:val="yellow"/>
              </w:rPr>
            </w:rPrChange>
          </w:rPr>
          <w:t>kg/m</w:t>
        </w:r>
      </w:ins>
      <w:ins w:id="484" w:author="Davidson, Claudia" w:date="2018-11-27T12:33:00Z">
        <w:r w:rsidR="007825B6" w:rsidRPr="007825B6">
          <w:rPr>
            <w:rFonts w:ascii="Times New Roman" w:hAnsi="Times New Roman" w:cs="Times New Roman"/>
            <w:sz w:val="24"/>
            <w:szCs w:val="24"/>
            <w:vertAlign w:val="superscript"/>
            <w:rPrChange w:id="485" w:author="Davidson, Claudia" w:date="2018-11-27T12:33:00Z">
              <w:rPr>
                <w:rFonts w:ascii="Times New Roman" w:hAnsi="Times New Roman" w:cs="Times New Roman"/>
                <w:sz w:val="24"/>
                <w:szCs w:val="24"/>
                <w:highlight w:val="yellow"/>
                <w:vertAlign w:val="superscript"/>
              </w:rPr>
            </w:rPrChange>
          </w:rPr>
          <w:t>2</w:t>
        </w:r>
      </w:ins>
      <w:ins w:id="486" w:author="Davidson, Claudia" w:date="2018-11-25T17:08:00Z">
        <w:r w:rsidR="008A60AC" w:rsidRPr="007825B6">
          <w:rPr>
            <w:rFonts w:ascii="Times New Roman" w:hAnsi="Times New Roman" w:cs="Times New Roman"/>
            <w:sz w:val="24"/>
            <w:szCs w:val="24"/>
            <w:rPrChange w:id="487" w:author="Davidson, Claudia" w:date="2018-11-27T12:33:00Z">
              <w:rPr>
                <w:rFonts w:ascii="Times New Roman" w:hAnsi="Times New Roman" w:cs="Times New Roman"/>
                <w:sz w:val="24"/>
                <w:szCs w:val="24"/>
              </w:rPr>
            </w:rPrChange>
          </w:rPr>
          <w:t xml:space="preserve">. </w:t>
        </w:r>
        <w:r w:rsidR="008A60AC" w:rsidRPr="007825B6">
          <w:rPr>
            <w:rFonts w:ascii="Times New Roman" w:hAnsi="Times New Roman" w:cs="Times New Roman"/>
            <w:sz w:val="24"/>
            <w:szCs w:val="24"/>
            <w:rPrChange w:id="488" w:author="Davidson, Claudia" w:date="2018-11-27T12:33:00Z">
              <w:rPr>
                <w:rFonts w:ascii="Times New Roman" w:hAnsi="Times New Roman" w:cs="Times New Roman"/>
                <w:sz w:val="24"/>
                <w:szCs w:val="24"/>
                <w:highlight w:val="yellow"/>
              </w:rPr>
            </w:rPrChange>
          </w:rPr>
          <w:t>25%</w:t>
        </w:r>
        <w:r w:rsidR="00BD5480" w:rsidRPr="007825B6">
          <w:rPr>
            <w:rFonts w:ascii="Times New Roman" w:hAnsi="Times New Roman" w:cs="Times New Roman"/>
            <w:sz w:val="24"/>
            <w:szCs w:val="24"/>
            <w:rPrChange w:id="489" w:author="Davidson, Claudia" w:date="2018-11-27T12:33:00Z">
              <w:rPr>
                <w:rFonts w:ascii="Times New Roman" w:hAnsi="Times New Roman" w:cs="Times New Roman"/>
                <w:sz w:val="24"/>
                <w:szCs w:val="24"/>
                <w:highlight w:val="yellow"/>
              </w:rPr>
            </w:rPrChange>
          </w:rPr>
          <w:t xml:space="preserve"> of the BMI values are ≤</w:t>
        </w:r>
      </w:ins>
      <w:ins w:id="490" w:author="Davidson, Claudia" w:date="2018-11-25T17:09:00Z">
        <w:r w:rsidR="008A60AC" w:rsidRPr="007825B6">
          <w:rPr>
            <w:rFonts w:ascii="Times New Roman" w:hAnsi="Times New Roman" w:cs="Times New Roman"/>
            <w:sz w:val="24"/>
            <w:szCs w:val="24"/>
            <w:rPrChange w:id="491" w:author="Davidson, Claudia" w:date="2018-11-27T12:33:00Z">
              <w:rPr>
                <w:rFonts w:ascii="Times New Roman" w:hAnsi="Times New Roman" w:cs="Times New Roman"/>
                <w:sz w:val="24"/>
                <w:szCs w:val="24"/>
                <w:highlight w:val="yellow"/>
              </w:rPr>
            </w:rPrChange>
          </w:rPr>
          <w:t>25.8</w:t>
        </w:r>
      </w:ins>
      <w:ins w:id="492" w:author="Davidson, Claudia" w:date="2018-11-27T12:33:00Z">
        <w:r w:rsidR="007825B6" w:rsidRPr="007825B6">
          <w:rPr>
            <w:rFonts w:ascii="Times New Roman" w:hAnsi="Times New Roman" w:cs="Times New Roman"/>
            <w:sz w:val="24"/>
            <w:szCs w:val="24"/>
            <w:rPrChange w:id="493" w:author="Davidson, Claudia" w:date="2018-11-27T12:33:00Z">
              <w:rPr>
                <w:rFonts w:ascii="Times New Roman" w:hAnsi="Times New Roman" w:cs="Times New Roman"/>
                <w:sz w:val="24"/>
                <w:szCs w:val="24"/>
                <w:highlight w:val="yellow"/>
              </w:rPr>
            </w:rPrChange>
          </w:rPr>
          <w:t xml:space="preserve"> </w:t>
        </w:r>
        <w:r w:rsidR="007825B6" w:rsidRPr="007825B6">
          <w:rPr>
            <w:rFonts w:ascii="Times New Roman" w:hAnsi="Times New Roman" w:cs="Times New Roman"/>
            <w:sz w:val="24"/>
            <w:szCs w:val="24"/>
            <w:rPrChange w:id="494" w:author="Davidson, Claudia" w:date="2018-11-27T12:33:00Z">
              <w:rPr>
                <w:rFonts w:ascii="Times New Roman" w:hAnsi="Times New Roman" w:cs="Times New Roman"/>
                <w:sz w:val="24"/>
                <w:szCs w:val="24"/>
                <w:highlight w:val="yellow"/>
              </w:rPr>
            </w:rPrChange>
          </w:rPr>
          <w:t>kg/m</w:t>
        </w:r>
        <w:r w:rsidR="007825B6" w:rsidRPr="007825B6">
          <w:rPr>
            <w:rFonts w:ascii="Times New Roman" w:hAnsi="Times New Roman" w:cs="Times New Roman"/>
            <w:sz w:val="24"/>
            <w:szCs w:val="24"/>
            <w:vertAlign w:val="superscript"/>
            <w:rPrChange w:id="495" w:author="Davidson, Claudia" w:date="2018-11-27T12:33:00Z">
              <w:rPr>
                <w:rFonts w:ascii="Times New Roman" w:hAnsi="Times New Roman" w:cs="Times New Roman"/>
                <w:sz w:val="24"/>
                <w:szCs w:val="24"/>
                <w:highlight w:val="yellow"/>
                <w:vertAlign w:val="superscript"/>
              </w:rPr>
            </w:rPrChange>
          </w:rPr>
          <w:t>2</w:t>
        </w:r>
      </w:ins>
      <w:ins w:id="496" w:author="Davidson, Claudia" w:date="2018-11-25T17:08:00Z">
        <w:r w:rsidR="00BD5480" w:rsidRPr="007825B6">
          <w:rPr>
            <w:rFonts w:ascii="Times New Roman" w:hAnsi="Times New Roman" w:cs="Times New Roman"/>
            <w:sz w:val="24"/>
            <w:szCs w:val="24"/>
            <w:rPrChange w:id="497" w:author="Davidson, Claudia" w:date="2018-11-27T12:33:00Z">
              <w:rPr>
                <w:rFonts w:ascii="Times New Roman" w:hAnsi="Times New Roman" w:cs="Times New Roman"/>
                <w:sz w:val="24"/>
                <w:szCs w:val="24"/>
                <w:highlight w:val="yellow"/>
              </w:rPr>
            </w:rPrChange>
          </w:rPr>
          <w:t xml:space="preserve"> and </w:t>
        </w:r>
      </w:ins>
      <w:ins w:id="498" w:author="Davidson, Claudia" w:date="2018-11-25T17:09:00Z">
        <w:r w:rsidR="008A60AC" w:rsidRPr="007825B6">
          <w:rPr>
            <w:rFonts w:ascii="Times New Roman" w:hAnsi="Times New Roman" w:cs="Times New Roman"/>
            <w:sz w:val="24"/>
            <w:szCs w:val="24"/>
            <w:rPrChange w:id="499" w:author="Davidson, Claudia" w:date="2018-11-27T12:33:00Z">
              <w:rPr>
                <w:rFonts w:ascii="Times New Roman" w:hAnsi="Times New Roman" w:cs="Times New Roman"/>
                <w:sz w:val="24"/>
                <w:szCs w:val="24"/>
                <w:highlight w:val="yellow"/>
              </w:rPr>
            </w:rPrChange>
          </w:rPr>
          <w:t>75%</w:t>
        </w:r>
      </w:ins>
      <w:ins w:id="500" w:author="Davidson, Claudia" w:date="2018-11-25T17:08:00Z">
        <w:r w:rsidR="00BD5480" w:rsidRPr="007825B6">
          <w:rPr>
            <w:rFonts w:ascii="Times New Roman" w:hAnsi="Times New Roman" w:cs="Times New Roman"/>
            <w:sz w:val="24"/>
            <w:szCs w:val="24"/>
            <w:rPrChange w:id="501" w:author="Davidson, Claudia" w:date="2018-11-27T12:33:00Z">
              <w:rPr>
                <w:rFonts w:ascii="Times New Roman" w:hAnsi="Times New Roman" w:cs="Times New Roman"/>
                <w:sz w:val="24"/>
                <w:szCs w:val="24"/>
                <w:highlight w:val="yellow"/>
              </w:rPr>
            </w:rPrChange>
          </w:rPr>
          <w:t xml:space="preserve"> are ≤</w:t>
        </w:r>
      </w:ins>
      <w:ins w:id="502" w:author="Davidson, Claudia" w:date="2018-11-25T17:09:00Z">
        <w:r w:rsidR="008A60AC" w:rsidRPr="007825B6">
          <w:rPr>
            <w:rFonts w:ascii="Times New Roman" w:hAnsi="Times New Roman" w:cs="Times New Roman"/>
            <w:sz w:val="24"/>
            <w:szCs w:val="24"/>
            <w:rPrChange w:id="503" w:author="Davidson, Claudia" w:date="2018-11-27T12:33:00Z">
              <w:rPr>
                <w:rFonts w:ascii="Times New Roman" w:hAnsi="Times New Roman" w:cs="Times New Roman"/>
                <w:sz w:val="24"/>
                <w:szCs w:val="24"/>
                <w:highlight w:val="yellow"/>
              </w:rPr>
            </w:rPrChange>
          </w:rPr>
          <w:t>33.6</w:t>
        </w:r>
      </w:ins>
      <w:ins w:id="504" w:author="Davidson, Claudia" w:date="2018-11-25T17:36:00Z">
        <w:r w:rsidR="00526275" w:rsidRPr="007825B6">
          <w:rPr>
            <w:rFonts w:ascii="Times New Roman" w:hAnsi="Times New Roman" w:cs="Times New Roman"/>
            <w:sz w:val="24"/>
            <w:szCs w:val="24"/>
            <w:rPrChange w:id="505" w:author="Davidson, Claudia" w:date="2018-11-27T12:33:00Z">
              <w:rPr>
                <w:rFonts w:ascii="Times New Roman" w:hAnsi="Times New Roman" w:cs="Times New Roman"/>
                <w:sz w:val="24"/>
                <w:szCs w:val="24"/>
                <w:highlight w:val="yellow"/>
              </w:rPr>
            </w:rPrChange>
          </w:rPr>
          <w:t xml:space="preserve"> </w:t>
        </w:r>
      </w:ins>
      <w:ins w:id="506" w:author="Davidson, Claudia" w:date="2018-11-27T12:33:00Z">
        <w:r w:rsidR="007825B6" w:rsidRPr="007825B6">
          <w:rPr>
            <w:rFonts w:ascii="Times New Roman" w:hAnsi="Times New Roman" w:cs="Times New Roman"/>
            <w:sz w:val="24"/>
            <w:szCs w:val="24"/>
            <w:rPrChange w:id="507" w:author="Davidson, Claudia" w:date="2018-11-27T12:33:00Z">
              <w:rPr>
                <w:rFonts w:ascii="Times New Roman" w:hAnsi="Times New Roman" w:cs="Times New Roman"/>
                <w:sz w:val="24"/>
                <w:szCs w:val="24"/>
                <w:highlight w:val="yellow"/>
              </w:rPr>
            </w:rPrChange>
          </w:rPr>
          <w:t>kg/m</w:t>
        </w:r>
        <w:r w:rsidR="007825B6" w:rsidRPr="007825B6">
          <w:rPr>
            <w:rFonts w:ascii="Times New Roman" w:hAnsi="Times New Roman" w:cs="Times New Roman"/>
            <w:sz w:val="24"/>
            <w:szCs w:val="24"/>
            <w:vertAlign w:val="superscript"/>
            <w:rPrChange w:id="508" w:author="Davidson, Claudia" w:date="2018-11-27T12:33:00Z">
              <w:rPr>
                <w:rFonts w:ascii="Times New Roman" w:hAnsi="Times New Roman" w:cs="Times New Roman"/>
                <w:sz w:val="24"/>
                <w:szCs w:val="24"/>
                <w:highlight w:val="yellow"/>
                <w:vertAlign w:val="superscript"/>
              </w:rPr>
            </w:rPrChange>
          </w:rPr>
          <w:t>2</w:t>
        </w:r>
      </w:ins>
      <w:ins w:id="509" w:author="Davidson, Claudia" w:date="2018-11-25T17:08:00Z">
        <w:r w:rsidR="00BD5480" w:rsidRPr="007825B6">
          <w:rPr>
            <w:rFonts w:ascii="Times New Roman" w:hAnsi="Times New Roman" w:cs="Times New Roman"/>
            <w:sz w:val="24"/>
            <w:szCs w:val="24"/>
            <w:rPrChange w:id="510" w:author="Davidson, Claudia" w:date="2018-11-27T12:33:00Z">
              <w:rPr>
                <w:rFonts w:ascii="Times New Roman" w:hAnsi="Times New Roman" w:cs="Times New Roman"/>
                <w:sz w:val="24"/>
                <w:szCs w:val="24"/>
                <w:highlight w:val="yellow"/>
              </w:rPr>
            </w:rPrChange>
          </w:rPr>
          <w:t>.</w:t>
        </w:r>
      </w:ins>
    </w:p>
    <w:bookmarkEnd w:id="477"/>
    <w:p w14:paraId="6CD8418A" w14:textId="3BC9F3D9" w:rsidR="00A466B2" w:rsidRDefault="00A466B2">
      <w:pPr>
        <w:spacing w:after="0"/>
        <w:pPrChange w:id="511" w:author="Davidson, Claudia" w:date="2018-11-19T11:40:00Z">
          <w:pPr>
            <w:spacing w:after="0"/>
            <w:jc w:val="center"/>
          </w:pPr>
        </w:pPrChange>
      </w:pPr>
    </w:p>
    <w:p w14:paraId="3F573B87" w14:textId="7A10B66E" w:rsidR="0041609D" w:rsidRPr="00A466B2" w:rsidRDefault="003234AD" w:rsidP="00A466B2">
      <w:pPr>
        <w:pStyle w:val="Heading2"/>
      </w:pPr>
      <w:bookmarkStart w:id="512" w:name="_Toc530991295"/>
      <w:r w:rsidRPr="00A466B2">
        <w:lastRenderedPageBreak/>
        <w:t>3</w:t>
      </w:r>
      <w:r w:rsidR="009B41E3" w:rsidRPr="00A466B2">
        <w:t>.</w:t>
      </w:r>
      <w:r w:rsidRPr="00A466B2">
        <w:t>3</w:t>
      </w:r>
      <w:r w:rsidR="009B41E3" w:rsidRPr="00A466B2">
        <w:t xml:space="preserve"> </w:t>
      </w:r>
      <w:del w:id="513" w:author="Davidson, Claudia" w:date="2018-11-25T17:40:00Z">
        <w:r w:rsidR="009B41E3" w:rsidRPr="00A466B2" w:rsidDel="005A035A">
          <w:delText xml:space="preserve"> </w:delText>
        </w:r>
      </w:del>
      <w:r w:rsidR="009B41E3" w:rsidRPr="00A466B2">
        <w:t xml:space="preserve">Table 4: </w:t>
      </w:r>
      <w:r w:rsidR="005B4418">
        <w:t xml:space="preserve">Surgical </w:t>
      </w:r>
      <w:r w:rsidR="00812631">
        <w:t>procedures by diagnosis group for patients with follow-up</w:t>
      </w:r>
      <w:bookmarkEnd w:id="512"/>
      <w:r w:rsidR="00812631" w:rsidRPr="00A466B2">
        <w:t xml:space="preserve"> </w:t>
      </w:r>
    </w:p>
    <w:p w14:paraId="10936F34" w14:textId="3447A8C6" w:rsidR="0041609D" w:rsidRDefault="009B41E3">
      <w:pPr>
        <w:spacing w:after="0"/>
        <w:rPr>
          <w:ins w:id="514" w:author="Davidson, Claudia" w:date="2018-11-20T11:27:00Z"/>
          <w:rFonts w:ascii="Times New Roman" w:eastAsia="Times New Roman" w:hAnsi="Times New Roman" w:cs="Times New Roman"/>
          <w:sz w:val="24"/>
          <w:szCs w:val="24"/>
        </w:rPr>
      </w:pPr>
      <w:r>
        <w:rPr>
          <w:rFonts w:ascii="Times New Roman" w:eastAsia="Times New Roman" w:hAnsi="Times New Roman" w:cs="Times New Roman"/>
          <w:sz w:val="24"/>
          <w:szCs w:val="24"/>
        </w:rPr>
        <w:t>This table</w:t>
      </w:r>
      <w:r w:rsidR="001B4AF0">
        <w:rPr>
          <w:rFonts w:ascii="Times New Roman" w:eastAsia="Times New Roman" w:hAnsi="Times New Roman" w:cs="Times New Roman"/>
          <w:sz w:val="24"/>
          <w:szCs w:val="24"/>
        </w:rPr>
        <w:t xml:space="preserve"> in lumbar </w:t>
      </w:r>
      <w:r>
        <w:rPr>
          <w:rFonts w:ascii="Times New Roman" w:eastAsia="Times New Roman" w:hAnsi="Times New Roman" w:cs="Times New Roman"/>
          <w:sz w:val="24"/>
          <w:szCs w:val="24"/>
        </w:rPr>
        <w:t xml:space="preserve">provides </w:t>
      </w:r>
      <w:ins w:id="515" w:author="Davidson, Claudia" w:date="2018-11-20T10:59:00Z">
        <w:r w:rsidR="00865903">
          <w:rPr>
            <w:rFonts w:ascii="Times New Roman" w:eastAsia="Times New Roman" w:hAnsi="Times New Roman" w:cs="Times New Roman"/>
            <w:sz w:val="24"/>
            <w:szCs w:val="24"/>
          </w:rPr>
          <w:t>surgical information</w:t>
        </w:r>
        <w:r w:rsidR="00E32071">
          <w:rPr>
            <w:rFonts w:ascii="Times New Roman" w:eastAsia="Times New Roman" w:hAnsi="Times New Roman" w:cs="Times New Roman"/>
            <w:sz w:val="24"/>
            <w:szCs w:val="24"/>
          </w:rPr>
          <w:t xml:space="preserve"> by </w:t>
        </w:r>
      </w:ins>
      <w:r>
        <w:rPr>
          <w:rFonts w:ascii="Times New Roman" w:eastAsia="Times New Roman" w:hAnsi="Times New Roman" w:cs="Times New Roman"/>
          <w:sz w:val="24"/>
          <w:szCs w:val="24"/>
        </w:rPr>
        <w:t>the principal diagnosis</w:t>
      </w:r>
      <w:ins w:id="516" w:author="Davidson, Claudia" w:date="2018-11-20T11:00:00Z">
        <w:r w:rsidR="00E32071">
          <w:rPr>
            <w:rFonts w:ascii="Times New Roman" w:eastAsia="Times New Roman" w:hAnsi="Times New Roman" w:cs="Times New Roman"/>
            <w:sz w:val="24"/>
            <w:szCs w:val="24"/>
          </w:rPr>
          <w:t xml:space="preserve">. In other words, surgery information is provided </w:t>
        </w:r>
      </w:ins>
      <w:ins w:id="517" w:author="Davidson, Claudia" w:date="2018-11-20T11:03:00Z">
        <w:r w:rsidR="00E32071">
          <w:rPr>
            <w:rFonts w:ascii="Times New Roman" w:eastAsia="Times New Roman" w:hAnsi="Times New Roman" w:cs="Times New Roman"/>
            <w:sz w:val="24"/>
            <w:szCs w:val="24"/>
          </w:rPr>
          <w:t>individually</w:t>
        </w:r>
      </w:ins>
      <w:ins w:id="518" w:author="Davidson, Claudia" w:date="2018-11-20T11:00:00Z">
        <w:r w:rsidR="00E32071">
          <w:rPr>
            <w:rFonts w:ascii="Times New Roman" w:eastAsia="Times New Roman" w:hAnsi="Times New Roman" w:cs="Times New Roman"/>
            <w:sz w:val="24"/>
            <w:szCs w:val="24"/>
          </w:rPr>
          <w:t xml:space="preserve"> for patients with spon</w:t>
        </w:r>
      </w:ins>
      <w:ins w:id="519" w:author="Davidson, Claudia" w:date="2018-11-20T11:03:00Z">
        <w:r w:rsidR="00E32071">
          <w:rPr>
            <w:rFonts w:ascii="Times New Roman" w:eastAsia="Times New Roman" w:hAnsi="Times New Roman" w:cs="Times New Roman"/>
            <w:sz w:val="24"/>
            <w:szCs w:val="24"/>
          </w:rPr>
          <w:t>dy</w:t>
        </w:r>
      </w:ins>
      <w:ins w:id="520" w:author="Davidson, Claudia" w:date="2018-11-20T11:00:00Z">
        <w:r w:rsidR="00E32071">
          <w:rPr>
            <w:rFonts w:ascii="Times New Roman" w:eastAsia="Times New Roman" w:hAnsi="Times New Roman" w:cs="Times New Roman"/>
            <w:sz w:val="24"/>
            <w:szCs w:val="24"/>
          </w:rPr>
          <w:t xml:space="preserve">lolisthesis, disc herniation, </w:t>
        </w:r>
      </w:ins>
      <w:ins w:id="521" w:author="Davidson, Claudia" w:date="2018-11-20T11:01:00Z">
        <w:r w:rsidR="00E32071">
          <w:rPr>
            <w:rFonts w:ascii="Times New Roman" w:eastAsia="Times New Roman" w:hAnsi="Times New Roman" w:cs="Times New Roman"/>
            <w:sz w:val="24"/>
            <w:szCs w:val="24"/>
          </w:rPr>
          <w:t>stenosis, adjacent segment disease, and mechanical disc collapse</w:t>
        </w:r>
      </w:ins>
      <w:ins w:id="522" w:author="Davidson, Claudia" w:date="2018-11-20T11:03:00Z">
        <w:r w:rsidR="00E32071">
          <w:rPr>
            <w:rFonts w:ascii="Times New Roman" w:eastAsia="Times New Roman" w:hAnsi="Times New Roman" w:cs="Times New Roman"/>
            <w:sz w:val="24"/>
            <w:szCs w:val="24"/>
          </w:rPr>
          <w:t>, and pseudarthrosis</w:t>
        </w:r>
      </w:ins>
      <w:ins w:id="523" w:author="Davidson, Claudia" w:date="2018-11-20T11:01:00Z">
        <w:r w:rsidR="00E32071">
          <w:rPr>
            <w:rFonts w:ascii="Times New Roman" w:eastAsia="Times New Roman" w:hAnsi="Times New Roman" w:cs="Times New Roman"/>
            <w:sz w:val="24"/>
            <w:szCs w:val="24"/>
          </w:rPr>
          <w:t xml:space="preserve">. </w:t>
        </w:r>
      </w:ins>
      <w:del w:id="524" w:author="Davidson, Claudia" w:date="2018-11-20T11:00:00Z">
        <w:r w:rsidDel="00E32071">
          <w:rPr>
            <w:rFonts w:ascii="Times New Roman" w:eastAsia="Times New Roman" w:hAnsi="Times New Roman" w:cs="Times New Roman"/>
            <w:sz w:val="24"/>
            <w:szCs w:val="24"/>
          </w:rPr>
          <w:delText xml:space="preserve">, predominant symptoms, and duration of symptoms. </w:delText>
        </w:r>
        <w:r w:rsidR="001B4AF0" w:rsidDel="00E32071">
          <w:rPr>
            <w:rFonts w:ascii="Times New Roman" w:eastAsia="Times New Roman" w:hAnsi="Times New Roman" w:cs="Times New Roman"/>
            <w:sz w:val="24"/>
            <w:szCs w:val="24"/>
          </w:rPr>
          <w:delText xml:space="preserve">This table in cervical provides the primary indication for surgery, underlying pathology, and duration of symptoms. </w:delText>
        </w:r>
      </w:del>
      <w:r>
        <w:rPr>
          <w:rFonts w:ascii="Times New Roman" w:eastAsia="Times New Roman" w:hAnsi="Times New Roman" w:cs="Times New Roman"/>
          <w:sz w:val="24"/>
          <w:szCs w:val="24"/>
        </w:rPr>
        <w:t>Proportion and frequencies are provided for categorical variables</w:t>
      </w:r>
      <w:r w:rsidR="00C3565D">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denominators indicate the number of </w:t>
      </w:r>
      <w:r w:rsidR="00C3565D">
        <w:rPr>
          <w:rFonts w:ascii="Times New Roman" w:eastAsia="Times New Roman" w:hAnsi="Times New Roman" w:cs="Times New Roman"/>
          <w:sz w:val="24"/>
          <w:szCs w:val="24"/>
        </w:rPr>
        <w:t>patients with complete data</w:t>
      </w:r>
      <w:r>
        <w:rPr>
          <w:rFonts w:ascii="Times New Roman" w:eastAsia="Times New Roman" w:hAnsi="Times New Roman" w:cs="Times New Roman"/>
          <w:sz w:val="24"/>
          <w:szCs w:val="24"/>
        </w:rPr>
        <w:t xml:space="preserve"> for th</w:t>
      </w:r>
      <w:r w:rsidR="00C3565D">
        <w:rPr>
          <w:rFonts w:ascii="Times New Roman" w:eastAsia="Times New Roman" w:hAnsi="Times New Roman" w:cs="Times New Roman"/>
          <w:sz w:val="24"/>
          <w:szCs w:val="24"/>
        </w:rPr>
        <w:t>at specific</w:t>
      </w:r>
      <w:r>
        <w:rPr>
          <w:rFonts w:ascii="Times New Roman" w:eastAsia="Times New Roman" w:hAnsi="Times New Roman" w:cs="Times New Roman"/>
          <w:sz w:val="24"/>
          <w:szCs w:val="24"/>
        </w:rPr>
        <w:t xml:space="preserve"> variable. The comparison between your site and all the other sites are made regarding each of </w:t>
      </w:r>
      <w:r w:rsidRPr="007825B6">
        <w:rPr>
          <w:rFonts w:ascii="Times New Roman" w:eastAsia="Times New Roman" w:hAnsi="Times New Roman" w:cs="Times New Roman"/>
          <w:sz w:val="24"/>
          <w:szCs w:val="24"/>
          <w:rPrChange w:id="525" w:author="Davidson, Claudia" w:date="2018-11-27T12:34:00Z">
            <w:rPr>
              <w:rFonts w:ascii="Times New Roman" w:eastAsia="Times New Roman" w:hAnsi="Times New Roman" w:cs="Times New Roman"/>
              <w:sz w:val="24"/>
              <w:szCs w:val="24"/>
            </w:rPr>
          </w:rPrChange>
        </w:rPr>
        <w:t xml:space="preserve">the variables, and when the standardized difference is greater than 0.4, the variable is highlighted in </w:t>
      </w:r>
      <w:del w:id="526" w:author="Davidson, Claudia" w:date="2018-11-20T11:05:00Z">
        <w:r w:rsidRPr="007825B6" w:rsidDel="00E32071">
          <w:rPr>
            <w:rFonts w:ascii="Times New Roman" w:eastAsia="Times New Roman" w:hAnsi="Times New Roman" w:cs="Times New Roman"/>
            <w:sz w:val="24"/>
            <w:szCs w:val="24"/>
            <w:rPrChange w:id="527" w:author="Davidson, Claudia" w:date="2018-11-27T12:34:00Z">
              <w:rPr>
                <w:rFonts w:ascii="Times New Roman" w:eastAsia="Times New Roman" w:hAnsi="Times New Roman" w:cs="Times New Roman"/>
                <w:sz w:val="24"/>
                <w:szCs w:val="24"/>
              </w:rPr>
            </w:rPrChange>
          </w:rPr>
          <w:delText>green</w:delText>
        </w:r>
      </w:del>
      <w:ins w:id="528" w:author="Davidson, Claudia" w:date="2018-11-20T11:05:00Z">
        <w:r w:rsidR="00E32071" w:rsidRPr="007825B6">
          <w:rPr>
            <w:rFonts w:ascii="Times New Roman" w:eastAsia="Times New Roman" w:hAnsi="Times New Roman" w:cs="Times New Roman"/>
            <w:sz w:val="24"/>
            <w:szCs w:val="24"/>
            <w:rPrChange w:id="529" w:author="Davidson, Claudia" w:date="2018-11-27T12:34:00Z">
              <w:rPr>
                <w:rFonts w:ascii="Times New Roman" w:eastAsia="Times New Roman" w:hAnsi="Times New Roman" w:cs="Times New Roman"/>
                <w:sz w:val="24"/>
                <w:szCs w:val="24"/>
              </w:rPr>
            </w:rPrChange>
          </w:rPr>
          <w:t>blue</w:t>
        </w:r>
      </w:ins>
      <w:r w:rsidRPr="007825B6">
        <w:rPr>
          <w:rFonts w:ascii="Times New Roman" w:eastAsia="Times New Roman" w:hAnsi="Times New Roman" w:cs="Times New Roman"/>
          <w:sz w:val="24"/>
          <w:szCs w:val="24"/>
          <w:rPrChange w:id="530" w:author="Davidson, Claudia" w:date="2018-11-27T12:34:00Z">
            <w:rPr>
              <w:rFonts w:ascii="Times New Roman" w:eastAsia="Times New Roman" w:hAnsi="Times New Roman" w:cs="Times New Roman"/>
              <w:sz w:val="24"/>
              <w:szCs w:val="24"/>
            </w:rPr>
          </w:rPrChange>
        </w:rPr>
        <w:t>.</w:t>
      </w:r>
      <w:r w:rsidR="00A466B2">
        <w:rPr>
          <w:rFonts w:ascii="Times New Roman" w:eastAsia="Times New Roman" w:hAnsi="Times New Roman" w:cs="Times New Roman"/>
          <w:sz w:val="24"/>
          <w:szCs w:val="24"/>
        </w:rPr>
        <w:t xml:space="preserve"> </w:t>
      </w:r>
    </w:p>
    <w:p w14:paraId="3C227A4A" w14:textId="06A61619" w:rsidR="00533E02" w:rsidRDefault="00533E02">
      <w:pPr>
        <w:spacing w:after="0"/>
      </w:pPr>
    </w:p>
    <w:p w14:paraId="031DEA79" w14:textId="3536FFCA" w:rsidR="0041609D" w:rsidRDefault="00A55F9C" w:rsidP="006E5F32">
      <w:pPr>
        <w:spacing w:after="0"/>
        <w:jc w:val="center"/>
        <w:pPrChange w:id="531" w:author="Davidson, Claudia" w:date="2018-11-27T13:26:00Z">
          <w:pPr>
            <w:spacing w:after="0"/>
          </w:pPr>
        </w:pPrChange>
      </w:pPr>
      <w:r>
        <w:rPr>
          <w:noProof/>
        </w:rPr>
        <w:drawing>
          <wp:inline distT="0" distB="0" distL="0" distR="0" wp14:anchorId="19FFBFC1" wp14:editId="2FB5CB4C">
            <wp:extent cx="5943600" cy="4157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b="1059"/>
                    <a:stretch/>
                  </pic:blipFill>
                  <pic:spPr bwMode="auto">
                    <a:xfrm>
                      <a:off x="0" y="0"/>
                      <a:ext cx="5943600" cy="4157330"/>
                    </a:xfrm>
                    <a:prstGeom prst="rect">
                      <a:avLst/>
                    </a:prstGeom>
                    <a:ln>
                      <a:noFill/>
                    </a:ln>
                    <a:extLst>
                      <a:ext uri="{53640926-AAD7-44D8-BBD7-CCE9431645EC}">
                        <a14:shadowObscured xmlns:a14="http://schemas.microsoft.com/office/drawing/2010/main"/>
                      </a:ext>
                    </a:extLst>
                  </pic:spPr>
                </pic:pic>
              </a:graphicData>
            </a:graphic>
          </wp:inline>
        </w:drawing>
      </w:r>
    </w:p>
    <w:p w14:paraId="2DB8C97F" w14:textId="0C4BB6CF" w:rsidR="0041609D" w:rsidDel="00843789" w:rsidRDefault="0041609D">
      <w:pPr>
        <w:spacing w:after="0"/>
        <w:rPr>
          <w:del w:id="532" w:author="Davidson, Claudia" w:date="2018-11-20T11:29:00Z"/>
        </w:rPr>
        <w:pPrChange w:id="533" w:author="Davidson, Claudia" w:date="2018-11-20T11:05:00Z">
          <w:pPr>
            <w:spacing w:after="0"/>
            <w:jc w:val="center"/>
          </w:pPr>
        </w:pPrChange>
      </w:pPr>
    </w:p>
    <w:p w14:paraId="4FB0E489" w14:textId="77777777" w:rsidR="00843789" w:rsidRDefault="00843789">
      <w:pPr>
        <w:spacing w:after="0"/>
        <w:jc w:val="center"/>
        <w:rPr>
          <w:ins w:id="534" w:author="Davidson, Claudia" w:date="2018-11-25T16:39:00Z"/>
        </w:rPr>
      </w:pPr>
    </w:p>
    <w:p w14:paraId="2516E70E" w14:textId="5EE3B54A" w:rsidR="002D40FF" w:rsidRPr="00955664" w:rsidDel="00E32071" w:rsidRDefault="002D40FF">
      <w:pPr>
        <w:spacing w:after="0"/>
        <w:jc w:val="center"/>
        <w:rPr>
          <w:del w:id="535" w:author="Davidson, Claudia" w:date="2018-11-20T11:05:00Z"/>
          <w:b/>
          <w:i/>
          <w:color w:val="4F81BD" w:themeColor="accent1"/>
          <w:rPrChange w:id="536" w:author="Davidson, Claudia" w:date="2018-11-20T11:20:00Z">
            <w:rPr>
              <w:del w:id="537" w:author="Davidson, Claudia" w:date="2018-11-20T11:05:00Z"/>
              <w:rFonts w:ascii="Times New Roman" w:hAnsi="Times New Roman" w:cs="Times New Roman"/>
              <w:b/>
              <w:color w:val="4F81BD" w:themeColor="accent1"/>
              <w:sz w:val="24"/>
              <w:szCs w:val="24"/>
            </w:rPr>
          </w:rPrChange>
        </w:rPr>
      </w:pPr>
      <w:del w:id="538" w:author="Davidson, Claudia" w:date="2018-11-20T11:05:00Z">
        <w:r w:rsidRPr="00955664" w:rsidDel="00E32071">
          <w:rPr>
            <w:rFonts w:ascii="Times New Roman" w:hAnsi="Times New Roman" w:cs="Times New Roman"/>
            <w:b/>
            <w:color w:val="4F81BD" w:themeColor="accent1"/>
            <w:sz w:val="24"/>
            <w:szCs w:val="24"/>
          </w:rPr>
          <w:delText>LUMBAR</w:delText>
        </w:r>
      </w:del>
      <w:ins w:id="539" w:author="Davidson, Claudia" w:date="2018-11-20T11:12:00Z">
        <w:r w:rsidR="00196E38" w:rsidRPr="00955664">
          <w:rPr>
            <w:rFonts w:ascii="Times New Roman" w:hAnsi="Times New Roman" w:cs="Times New Roman"/>
            <w:b/>
            <w:sz w:val="24"/>
            <w:szCs w:val="24"/>
            <w:rPrChange w:id="540" w:author="Davidson, Claudia" w:date="2018-11-20T11:20:00Z">
              <w:rPr/>
            </w:rPrChange>
          </w:rPr>
          <w:t>How to interpret</w:t>
        </w:r>
        <w:r w:rsidR="00196E38" w:rsidRPr="00955664">
          <w:rPr>
            <w:rFonts w:ascii="Times New Roman" w:hAnsi="Times New Roman" w:cs="Times New Roman"/>
            <w:sz w:val="24"/>
            <w:szCs w:val="24"/>
            <w:rPrChange w:id="541" w:author="Davidson, Claudia" w:date="2018-11-20T11:20:00Z">
              <w:rPr/>
            </w:rPrChange>
          </w:rPr>
          <w:t>:</w:t>
        </w:r>
      </w:ins>
      <w:ins w:id="542" w:author="Davidson, Claudia" w:date="2018-11-20T11:14:00Z">
        <w:r w:rsidR="00196E38" w:rsidRPr="00955664">
          <w:rPr>
            <w:rFonts w:ascii="Times New Roman" w:hAnsi="Times New Roman" w:cs="Times New Roman"/>
            <w:sz w:val="24"/>
            <w:szCs w:val="24"/>
            <w:rPrChange w:id="543" w:author="Davidson, Claudia" w:date="2018-11-20T11:20:00Z">
              <w:rPr/>
            </w:rPrChange>
          </w:rPr>
          <w:t xml:space="preserve"> </w:t>
        </w:r>
        <w:bookmarkStart w:id="544" w:name="_Hlk530929130"/>
        <w:r w:rsidR="00196E38" w:rsidRPr="00955664">
          <w:rPr>
            <w:rFonts w:ascii="Times New Roman" w:hAnsi="Times New Roman" w:cs="Times New Roman"/>
            <w:sz w:val="24"/>
            <w:szCs w:val="24"/>
            <w:rPrChange w:id="545" w:author="Davidson, Claudia" w:date="2018-11-20T11:20:00Z">
              <w:rPr/>
            </w:rPrChange>
          </w:rPr>
          <w:t>Of 546 patients who had spondylolisthesis selected</w:t>
        </w:r>
      </w:ins>
      <w:ins w:id="546" w:author="Davidson, Claudia" w:date="2018-11-20T11:15:00Z">
        <w:r w:rsidR="00196E38" w:rsidRPr="00955664">
          <w:rPr>
            <w:rFonts w:ascii="Times New Roman" w:hAnsi="Times New Roman" w:cs="Times New Roman"/>
            <w:sz w:val="24"/>
            <w:szCs w:val="24"/>
            <w:rPrChange w:id="547" w:author="Davidson, Claudia" w:date="2018-11-20T11:20:00Z">
              <w:rPr/>
            </w:rPrChange>
          </w:rPr>
          <w:t xml:space="preserve">, 96 (17.6%) had decompression alone, </w:t>
        </w:r>
      </w:ins>
      <w:ins w:id="548" w:author="Davidson, Claudia" w:date="2018-11-20T11:16:00Z">
        <w:r w:rsidR="00196E38" w:rsidRPr="00955664">
          <w:rPr>
            <w:rFonts w:ascii="Times New Roman" w:hAnsi="Times New Roman" w:cs="Times New Roman"/>
            <w:sz w:val="24"/>
            <w:szCs w:val="24"/>
            <w:rPrChange w:id="549" w:author="Davidson, Claudia" w:date="2018-11-20T11:20:00Z">
              <w:rPr/>
            </w:rPrChange>
          </w:rPr>
          <w:t xml:space="preserve">444 (81.3%) had arthrodesis, 437 (80%) had an interbody graft, </w:t>
        </w:r>
      </w:ins>
      <w:ins w:id="550" w:author="Davidson, Claudia" w:date="2018-11-20T11:17:00Z">
        <w:r w:rsidR="00196E38" w:rsidRPr="00955664">
          <w:rPr>
            <w:rFonts w:ascii="Times New Roman" w:hAnsi="Times New Roman" w:cs="Times New Roman"/>
            <w:sz w:val="24"/>
            <w:szCs w:val="24"/>
            <w:rPrChange w:id="551" w:author="Davidson, Claudia" w:date="2018-11-20T11:20:00Z">
              <w:rPr/>
            </w:rPrChange>
          </w:rPr>
          <w:t>and 508 (93%) had a laminectomy performed. Of the 508 patients with laminectomy selected</w:t>
        </w:r>
      </w:ins>
      <w:ins w:id="552" w:author="Davidson, Claudia" w:date="2018-11-20T11:18:00Z">
        <w:r w:rsidR="00196E38" w:rsidRPr="00955664">
          <w:rPr>
            <w:rFonts w:ascii="Times New Roman" w:hAnsi="Times New Roman" w:cs="Times New Roman"/>
            <w:sz w:val="24"/>
            <w:szCs w:val="24"/>
            <w:rPrChange w:id="553" w:author="Davidson, Claudia" w:date="2018-11-20T11:20:00Z">
              <w:rPr/>
            </w:rPrChange>
          </w:rPr>
          <w:t xml:space="preserve">, 32 (6.3%) were performed at level 1, </w:t>
        </w:r>
      </w:ins>
      <w:ins w:id="554" w:author="Davidson, Claudia" w:date="2018-11-20T11:19:00Z">
        <w:r w:rsidR="00196E38" w:rsidRPr="00955664">
          <w:rPr>
            <w:rFonts w:ascii="Times New Roman" w:hAnsi="Times New Roman" w:cs="Times New Roman"/>
            <w:sz w:val="24"/>
            <w:szCs w:val="24"/>
            <w:rPrChange w:id="555" w:author="Davidson, Claudia" w:date="2018-11-20T11:20:00Z">
              <w:rPr/>
            </w:rPrChange>
          </w:rPr>
          <w:t>366 (72%) were at level 2.</w:t>
        </w:r>
      </w:ins>
      <w:bookmarkEnd w:id="544"/>
      <w:del w:id="556" w:author="Davidson, Claudia" w:date="2018-11-20T11:05:00Z">
        <w:r w:rsidR="00B82D01" w:rsidRPr="00955664" w:rsidDel="00E32071">
          <w:rPr>
            <w:b/>
            <w:i/>
            <w:color w:val="4F81BD" w:themeColor="accent1"/>
            <w:rPrChange w:id="557" w:author="Davidson, Claudia" w:date="2018-11-20T11:20:00Z">
              <w:rPr>
                <w:rFonts w:ascii="Times New Roman" w:hAnsi="Times New Roman" w:cs="Times New Roman"/>
                <w:b/>
                <w:color w:val="4F81BD" w:themeColor="accent1"/>
                <w:sz w:val="24"/>
                <w:szCs w:val="24"/>
              </w:rPr>
            </w:rPrChange>
          </w:rPr>
          <w:delText xml:space="preserve"> </w:delText>
        </w:r>
      </w:del>
    </w:p>
    <w:p w14:paraId="7AAACD5D" w14:textId="77777777" w:rsidR="00B82D01" w:rsidRPr="00B82D01" w:rsidDel="00E32071" w:rsidRDefault="00B82D01">
      <w:pPr>
        <w:spacing w:after="0"/>
        <w:jc w:val="center"/>
        <w:rPr>
          <w:del w:id="558" w:author="Davidson, Claudia" w:date="2018-11-20T11:05:00Z"/>
          <w:b/>
          <w:i/>
          <w:color w:val="4F81BD" w:themeColor="accent1"/>
        </w:rPr>
      </w:pPr>
    </w:p>
    <w:p w14:paraId="05955B5B" w14:textId="475FC8CD" w:rsidR="002D40FF" w:rsidRDefault="002D40FF">
      <w:pPr>
        <w:spacing w:after="0"/>
        <w:pPrChange w:id="559" w:author="Davidson, Claudia" w:date="2018-11-20T11:05:00Z">
          <w:pPr>
            <w:spacing w:after="0"/>
            <w:jc w:val="center"/>
          </w:pPr>
        </w:pPrChange>
      </w:pPr>
      <w:del w:id="560" w:author="Davidson, Claudia" w:date="2018-11-20T11:05:00Z">
        <w:r w:rsidDel="00E32071">
          <w:rPr>
            <w:noProof/>
          </w:rPr>
          <w:drawing>
            <wp:inline distT="0" distB="0" distL="0" distR="0" wp14:anchorId="208F238A" wp14:editId="40A73345">
              <wp:extent cx="4458323" cy="26387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4cervical.PNG"/>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58323" cy="2638793"/>
                      </a:xfrm>
                      <a:prstGeom prst="rect">
                        <a:avLst/>
                      </a:prstGeom>
                    </pic:spPr>
                  </pic:pic>
                </a:graphicData>
              </a:graphic>
            </wp:inline>
          </w:drawing>
        </w:r>
      </w:del>
    </w:p>
    <w:p w14:paraId="4DDE5B32" w14:textId="230383F7" w:rsidR="003141F9" w:rsidDel="00E32071" w:rsidRDefault="002D40FF" w:rsidP="003141F9">
      <w:pPr>
        <w:spacing w:after="0"/>
        <w:jc w:val="center"/>
        <w:rPr>
          <w:del w:id="561" w:author="Davidson, Claudia" w:date="2018-11-20T11:05:00Z"/>
          <w:rFonts w:ascii="Times New Roman" w:hAnsi="Times New Roman" w:cs="Times New Roman"/>
          <w:b/>
          <w:color w:val="4F81BD" w:themeColor="accent1"/>
          <w:sz w:val="24"/>
          <w:szCs w:val="24"/>
        </w:rPr>
      </w:pPr>
      <w:del w:id="562" w:author="Davidson, Claudia" w:date="2018-11-20T11:05:00Z">
        <w:r w:rsidRPr="003B3FB8" w:rsidDel="00E32071">
          <w:rPr>
            <w:rFonts w:ascii="Times New Roman" w:hAnsi="Times New Roman" w:cs="Times New Roman"/>
            <w:b/>
            <w:color w:val="4F81BD" w:themeColor="accent1"/>
            <w:sz w:val="24"/>
            <w:szCs w:val="24"/>
          </w:rPr>
          <w:lastRenderedPageBreak/>
          <w:delText>CERVICAL</w:delText>
        </w:r>
      </w:del>
    </w:p>
    <w:p w14:paraId="26AA5588" w14:textId="38BD5521" w:rsidR="0041609D" w:rsidRDefault="003234AD" w:rsidP="00A43675">
      <w:pPr>
        <w:pStyle w:val="Heading2"/>
      </w:pPr>
      <w:del w:id="563" w:author="Davidson, Claudia" w:date="2018-11-25T13:33:00Z">
        <w:r w:rsidDel="002910B9">
          <w:rPr>
            <w:rFonts w:eastAsia="Times New Roman"/>
          </w:rPr>
          <w:delText>3.4</w:delText>
        </w:r>
        <w:r w:rsidR="009B41E3" w:rsidDel="002910B9">
          <w:rPr>
            <w:rFonts w:eastAsia="Times New Roman"/>
          </w:rPr>
          <w:delText xml:space="preserve">  Table</w:delText>
        </w:r>
      </w:del>
      <w:bookmarkStart w:id="564" w:name="_Toc530991296"/>
      <w:ins w:id="565" w:author="Davidson, Claudia" w:date="2018-11-25T13:33:00Z">
        <w:r w:rsidR="002910B9">
          <w:rPr>
            <w:rFonts w:eastAsia="Times New Roman"/>
          </w:rPr>
          <w:t>3.4 Table</w:t>
        </w:r>
      </w:ins>
      <w:r w:rsidR="009B41E3">
        <w:rPr>
          <w:rFonts w:eastAsia="Times New Roman"/>
        </w:rPr>
        <w:t xml:space="preserve"> 5: </w:t>
      </w:r>
      <w:r w:rsidR="005B4418">
        <w:rPr>
          <w:rFonts w:eastAsia="Times New Roman"/>
        </w:rPr>
        <w:t xml:space="preserve">Indicators of </w:t>
      </w:r>
      <w:r w:rsidR="00812631">
        <w:rPr>
          <w:rFonts w:eastAsia="Times New Roman"/>
        </w:rPr>
        <w:t>safety and quality of care for patients with follow-up</w:t>
      </w:r>
      <w:bookmarkEnd w:id="564"/>
      <w:r w:rsidR="00812631">
        <w:rPr>
          <w:rFonts w:eastAsia="Times New Roman"/>
        </w:rPr>
        <w:t xml:space="preserve"> </w:t>
      </w:r>
    </w:p>
    <w:p w14:paraId="6FA0034B" w14:textId="5070F3EA" w:rsidR="0041609D" w:rsidDel="00533E02" w:rsidRDefault="00533E02" w:rsidP="00533E02">
      <w:pPr>
        <w:spacing w:after="0"/>
        <w:rPr>
          <w:del w:id="566" w:author="Davidson, Claudia" w:date="2018-11-20T11:26:00Z"/>
        </w:rPr>
      </w:pPr>
      <w:ins w:id="567" w:author="Davidson, Claudia" w:date="2018-11-20T11:26:00Z">
        <w:r w:rsidRPr="00533E02">
          <w:rPr>
            <w:rFonts w:ascii="Times New Roman" w:eastAsia="Times New Roman" w:hAnsi="Times New Roman" w:cs="Times New Roman"/>
            <w:sz w:val="24"/>
            <w:szCs w:val="24"/>
          </w:rPr>
          <w:t xml:space="preserve">This table includes mortality, adverse events, patient satisfaction, and utilization. Lower quartile, median, upper quartile, mean and standard deviation for continuous variables; proportion and frequencies are provided for categorical variables. </w:t>
        </w:r>
        <w:bookmarkStart w:id="568" w:name="_Hlk531087503"/>
        <w:r w:rsidRPr="00533E02">
          <w:rPr>
            <w:rFonts w:ascii="Times New Roman" w:eastAsia="Times New Roman" w:hAnsi="Times New Roman" w:cs="Times New Roman"/>
            <w:sz w:val="24"/>
            <w:szCs w:val="24"/>
          </w:rPr>
          <w:t xml:space="preserve">The denominators indicate the number of patients with complete data for that specific variable. </w:t>
        </w:r>
      </w:ins>
      <w:bookmarkEnd w:id="568"/>
      <w:del w:id="569" w:author="Davidson, Claudia" w:date="2018-11-20T11:26:00Z">
        <w:r w:rsidR="009B41E3" w:rsidDel="00533E02">
          <w:rPr>
            <w:rFonts w:ascii="Times New Roman" w:eastAsia="Times New Roman" w:hAnsi="Times New Roman" w:cs="Times New Roman"/>
            <w:sz w:val="24"/>
            <w:szCs w:val="24"/>
          </w:rPr>
          <w:delText>This</w:delText>
        </w:r>
        <w:r w:rsidR="00286549" w:rsidDel="00533E02">
          <w:rPr>
            <w:rFonts w:ascii="Times New Roman" w:eastAsia="Times New Roman" w:hAnsi="Times New Roman" w:cs="Times New Roman"/>
            <w:sz w:val="24"/>
            <w:szCs w:val="24"/>
          </w:rPr>
          <w:delText xml:space="preserve"> table</w:delText>
        </w:r>
        <w:r w:rsidR="0077245F" w:rsidDel="00533E02">
          <w:rPr>
            <w:rFonts w:ascii="Times New Roman" w:eastAsia="Times New Roman" w:hAnsi="Times New Roman" w:cs="Times New Roman"/>
            <w:sz w:val="24"/>
            <w:szCs w:val="24"/>
          </w:rPr>
          <w:delText>,</w:delText>
        </w:r>
        <w:r w:rsidR="002C33D1" w:rsidDel="00533E02">
          <w:rPr>
            <w:rFonts w:ascii="Times New Roman" w:eastAsia="Times New Roman" w:hAnsi="Times New Roman" w:cs="Times New Roman"/>
            <w:sz w:val="24"/>
            <w:szCs w:val="24"/>
          </w:rPr>
          <w:delText xml:space="preserve"> </w:delText>
        </w:r>
        <w:r w:rsidR="00286549" w:rsidDel="00533E02">
          <w:rPr>
            <w:rFonts w:ascii="Times New Roman" w:eastAsia="Times New Roman" w:hAnsi="Times New Roman" w:cs="Times New Roman"/>
            <w:sz w:val="24"/>
            <w:szCs w:val="24"/>
          </w:rPr>
          <w:delText>in l</w:delText>
        </w:r>
        <w:r w:rsidR="00CC0BCE" w:rsidDel="00533E02">
          <w:rPr>
            <w:rFonts w:ascii="Times New Roman" w:eastAsia="Times New Roman" w:hAnsi="Times New Roman" w:cs="Times New Roman"/>
            <w:sz w:val="24"/>
            <w:szCs w:val="24"/>
          </w:rPr>
          <w:delText>umbar</w:delText>
        </w:r>
        <w:r w:rsidR="0077245F" w:rsidDel="00533E02">
          <w:rPr>
            <w:rFonts w:ascii="Times New Roman" w:eastAsia="Times New Roman" w:hAnsi="Times New Roman" w:cs="Times New Roman"/>
            <w:sz w:val="24"/>
            <w:szCs w:val="24"/>
          </w:rPr>
          <w:delText>,</w:delText>
        </w:r>
        <w:r w:rsidR="00CC0BCE" w:rsidDel="00533E02">
          <w:rPr>
            <w:rFonts w:ascii="Times New Roman" w:eastAsia="Times New Roman" w:hAnsi="Times New Roman" w:cs="Times New Roman"/>
            <w:sz w:val="24"/>
            <w:szCs w:val="24"/>
          </w:rPr>
          <w:delText xml:space="preserve"> </w:delText>
        </w:r>
        <w:r w:rsidR="009B41E3" w:rsidDel="00533E02">
          <w:rPr>
            <w:rFonts w:ascii="Times New Roman" w:eastAsia="Times New Roman" w:hAnsi="Times New Roman" w:cs="Times New Roman"/>
            <w:sz w:val="24"/>
            <w:szCs w:val="24"/>
          </w:rPr>
          <w:delText>reports on pre-surgery patient</w:delText>
        </w:r>
        <w:r w:rsidR="00C3565D" w:rsidDel="00533E02">
          <w:rPr>
            <w:rFonts w:ascii="Times New Roman" w:eastAsia="Times New Roman" w:hAnsi="Times New Roman" w:cs="Times New Roman"/>
            <w:sz w:val="24"/>
            <w:szCs w:val="24"/>
          </w:rPr>
          <w:delText>-</w:delText>
        </w:r>
        <w:r w:rsidR="009B41E3" w:rsidDel="00533E02">
          <w:rPr>
            <w:rFonts w:ascii="Times New Roman" w:eastAsia="Times New Roman" w:hAnsi="Times New Roman" w:cs="Times New Roman"/>
            <w:sz w:val="24"/>
            <w:szCs w:val="24"/>
          </w:rPr>
          <w:delText xml:space="preserve">reported pain, disability, and quality of life. Lower quartile, median, upper quartile, mean and standard deviation as well as the number of </w:delText>
        </w:r>
        <w:r w:rsidR="00C3565D" w:rsidDel="00533E02">
          <w:rPr>
            <w:rFonts w:ascii="Times New Roman" w:eastAsia="Times New Roman" w:hAnsi="Times New Roman" w:cs="Times New Roman"/>
            <w:sz w:val="24"/>
            <w:szCs w:val="24"/>
          </w:rPr>
          <w:delText xml:space="preserve">patients with complete data </w:delText>
        </w:r>
        <w:r w:rsidR="009B41E3" w:rsidDel="00533E02">
          <w:rPr>
            <w:rFonts w:ascii="Times New Roman" w:eastAsia="Times New Roman" w:hAnsi="Times New Roman" w:cs="Times New Roman"/>
            <w:sz w:val="24"/>
            <w:szCs w:val="24"/>
          </w:rPr>
          <w:delText>are presented. For the ODI score, the raw sum has been converted to a percent (i.e. a value out of a total possible of 100).</w:delText>
        </w:r>
        <w:r w:rsidR="00CC0BCE" w:rsidDel="00533E02">
          <w:rPr>
            <w:rFonts w:ascii="Times New Roman" w:eastAsia="Times New Roman" w:hAnsi="Times New Roman" w:cs="Times New Roman"/>
            <w:sz w:val="24"/>
            <w:szCs w:val="24"/>
          </w:rPr>
          <w:delText xml:space="preserve"> This table</w:delText>
        </w:r>
        <w:r w:rsidR="002C33D1" w:rsidDel="00533E02">
          <w:rPr>
            <w:rFonts w:ascii="Times New Roman" w:eastAsia="Times New Roman" w:hAnsi="Times New Roman" w:cs="Times New Roman"/>
            <w:sz w:val="24"/>
            <w:szCs w:val="24"/>
          </w:rPr>
          <w:delText>,</w:delText>
        </w:r>
        <w:r w:rsidR="00CC0BCE" w:rsidDel="00533E02">
          <w:rPr>
            <w:rFonts w:ascii="Times New Roman" w:eastAsia="Times New Roman" w:hAnsi="Times New Roman" w:cs="Times New Roman"/>
            <w:sz w:val="24"/>
            <w:szCs w:val="24"/>
          </w:rPr>
          <w:delText xml:space="preserve"> in </w:delText>
        </w:r>
        <w:r w:rsidR="00286549" w:rsidDel="00533E02">
          <w:rPr>
            <w:rFonts w:ascii="Times New Roman" w:eastAsia="Times New Roman" w:hAnsi="Times New Roman" w:cs="Times New Roman"/>
            <w:sz w:val="24"/>
            <w:szCs w:val="24"/>
          </w:rPr>
          <w:delText>c</w:delText>
        </w:r>
        <w:r w:rsidR="00CC0BCE" w:rsidDel="00533E02">
          <w:rPr>
            <w:rFonts w:ascii="Times New Roman" w:eastAsia="Times New Roman" w:hAnsi="Times New Roman" w:cs="Times New Roman"/>
            <w:sz w:val="24"/>
            <w:szCs w:val="24"/>
          </w:rPr>
          <w:delText>ervical</w:delText>
        </w:r>
        <w:r w:rsidR="002C33D1" w:rsidDel="00533E02">
          <w:rPr>
            <w:rFonts w:ascii="Times New Roman" w:eastAsia="Times New Roman" w:hAnsi="Times New Roman" w:cs="Times New Roman"/>
            <w:sz w:val="24"/>
            <w:szCs w:val="24"/>
          </w:rPr>
          <w:delText>,</w:delText>
        </w:r>
        <w:r w:rsidR="00CC0BCE" w:rsidDel="00533E02">
          <w:rPr>
            <w:rFonts w:ascii="Times New Roman" w:eastAsia="Times New Roman" w:hAnsi="Times New Roman" w:cs="Times New Roman"/>
            <w:sz w:val="24"/>
            <w:szCs w:val="24"/>
          </w:rPr>
          <w:delText xml:space="preserve"> reports on similar variables as </w:delText>
        </w:r>
        <w:r w:rsidR="00AD54A8" w:rsidDel="00533E02">
          <w:rPr>
            <w:rFonts w:ascii="Times New Roman" w:eastAsia="Times New Roman" w:hAnsi="Times New Roman" w:cs="Times New Roman"/>
            <w:sz w:val="24"/>
            <w:szCs w:val="24"/>
          </w:rPr>
          <w:delText>in</w:delText>
        </w:r>
        <w:r w:rsidR="00CC0BCE" w:rsidDel="00533E02">
          <w:rPr>
            <w:rFonts w:ascii="Times New Roman" w:eastAsia="Times New Roman" w:hAnsi="Times New Roman" w:cs="Times New Roman"/>
            <w:sz w:val="24"/>
            <w:szCs w:val="24"/>
          </w:rPr>
          <w:delText xml:space="preserve"> lumbar; however</w:delText>
        </w:r>
        <w:r w:rsidR="00286549" w:rsidDel="00533E02">
          <w:rPr>
            <w:rFonts w:ascii="Times New Roman" w:eastAsia="Times New Roman" w:hAnsi="Times New Roman" w:cs="Times New Roman"/>
            <w:sz w:val="24"/>
            <w:szCs w:val="24"/>
          </w:rPr>
          <w:delText xml:space="preserve">, these outcomes are </w:delText>
        </w:r>
        <w:r w:rsidR="009E61BB" w:rsidDel="00533E02">
          <w:rPr>
            <w:rFonts w:ascii="Times New Roman" w:eastAsia="Times New Roman" w:hAnsi="Times New Roman" w:cs="Times New Roman"/>
            <w:sz w:val="24"/>
            <w:szCs w:val="24"/>
          </w:rPr>
          <w:delText>stratified</w:delText>
        </w:r>
        <w:r w:rsidR="00286549" w:rsidDel="00533E02">
          <w:rPr>
            <w:rFonts w:ascii="Times New Roman" w:eastAsia="Times New Roman" w:hAnsi="Times New Roman" w:cs="Times New Roman"/>
            <w:sz w:val="24"/>
            <w:szCs w:val="24"/>
          </w:rPr>
          <w:delText xml:space="preserve"> by </w:delText>
        </w:r>
        <w:r w:rsidR="00BF51F9" w:rsidDel="00533E02">
          <w:rPr>
            <w:rFonts w:ascii="Times New Roman" w:eastAsia="Times New Roman" w:hAnsi="Times New Roman" w:cs="Times New Roman"/>
            <w:sz w:val="24"/>
            <w:szCs w:val="24"/>
          </w:rPr>
          <w:delText>primary indication</w:delText>
        </w:r>
        <w:r w:rsidR="00AD54A8" w:rsidDel="00533E02">
          <w:rPr>
            <w:rFonts w:ascii="Times New Roman" w:eastAsia="Times New Roman" w:hAnsi="Times New Roman" w:cs="Times New Roman"/>
            <w:sz w:val="24"/>
            <w:szCs w:val="24"/>
          </w:rPr>
          <w:delText xml:space="preserve"> and includes </w:delText>
        </w:r>
        <w:r w:rsidR="001B4AF0" w:rsidDel="00533E02">
          <w:rPr>
            <w:rFonts w:ascii="Times New Roman" w:eastAsia="Times New Roman" w:hAnsi="Times New Roman" w:cs="Times New Roman"/>
            <w:sz w:val="24"/>
            <w:szCs w:val="24"/>
          </w:rPr>
          <w:delText>mJOA scores</w:delText>
        </w:r>
        <w:r w:rsidR="00AD54A8" w:rsidDel="00533E02">
          <w:rPr>
            <w:rFonts w:ascii="Times New Roman" w:eastAsia="Times New Roman" w:hAnsi="Times New Roman" w:cs="Times New Roman"/>
            <w:sz w:val="24"/>
            <w:szCs w:val="24"/>
          </w:rPr>
          <w:delText>. For the NDI score, the raw sum has been converted to a percent.</w:delText>
        </w:r>
      </w:del>
    </w:p>
    <w:p w14:paraId="68AB399F" w14:textId="77777777" w:rsidR="0041609D" w:rsidRDefault="0041609D">
      <w:pPr>
        <w:spacing w:after="0"/>
      </w:pPr>
    </w:p>
    <w:p w14:paraId="0BCE7FD4" w14:textId="2C1C2845" w:rsidR="0041609D" w:rsidDel="00A264EE" w:rsidRDefault="00A55F9C" w:rsidP="006E5F32">
      <w:pPr>
        <w:spacing w:after="0"/>
        <w:jc w:val="center"/>
        <w:rPr>
          <w:del w:id="570" w:author="Davidson, Claudia" w:date="2018-11-20T11:29:00Z"/>
        </w:rPr>
        <w:pPrChange w:id="571" w:author="Davidson, Claudia" w:date="2018-11-27T13:26:00Z">
          <w:pPr>
            <w:spacing w:after="0"/>
            <w:jc w:val="center"/>
          </w:pPr>
        </w:pPrChange>
      </w:pPr>
      <w:r>
        <w:rPr>
          <w:noProof/>
        </w:rPr>
        <w:drawing>
          <wp:inline distT="0" distB="0" distL="0" distR="0" wp14:anchorId="255E668F" wp14:editId="6C44EB4A">
            <wp:extent cx="5943600" cy="5533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5943600" cy="5533390"/>
                    </a:xfrm>
                    <a:prstGeom prst="rect">
                      <a:avLst/>
                    </a:prstGeom>
                  </pic:spPr>
                </pic:pic>
              </a:graphicData>
            </a:graphic>
          </wp:inline>
        </w:drawing>
      </w:r>
    </w:p>
    <w:p w14:paraId="2EA364C8" w14:textId="2D542634" w:rsidR="00A264EE" w:rsidRDefault="00A264EE" w:rsidP="006E5F32">
      <w:pPr>
        <w:spacing w:after="0"/>
        <w:jc w:val="center"/>
        <w:rPr>
          <w:ins w:id="572" w:author="Davidson, Claudia" w:date="2018-11-25T13:50:00Z"/>
        </w:rPr>
        <w:pPrChange w:id="573" w:author="Davidson, Claudia" w:date="2018-11-27T13:26:00Z">
          <w:pPr>
            <w:spacing w:after="0"/>
            <w:jc w:val="center"/>
          </w:pPr>
        </w:pPrChange>
      </w:pPr>
    </w:p>
    <w:p w14:paraId="383E1736" w14:textId="77777777" w:rsidR="000D0CD0" w:rsidRDefault="000D0CD0">
      <w:pPr>
        <w:spacing w:after="0"/>
        <w:rPr>
          <w:ins w:id="574" w:author="Davidson, Claudia" w:date="2018-11-25T17:26:00Z"/>
          <w:rFonts w:ascii="Times New Roman" w:hAnsi="Times New Roman" w:cs="Times New Roman"/>
          <w:b/>
          <w:sz w:val="24"/>
          <w:szCs w:val="24"/>
        </w:rPr>
        <w:pPrChange w:id="575" w:author="Davidson, Claudia" w:date="2018-11-25T13:50:00Z">
          <w:pPr>
            <w:spacing w:after="0"/>
            <w:jc w:val="center"/>
          </w:pPr>
        </w:pPrChange>
      </w:pPr>
    </w:p>
    <w:p w14:paraId="0C0A8D2F" w14:textId="4BAC357D" w:rsidR="002D40FF" w:rsidRPr="00A264EE" w:rsidDel="00533E02" w:rsidRDefault="00A264EE">
      <w:pPr>
        <w:spacing w:after="0"/>
        <w:rPr>
          <w:del w:id="576" w:author="Davidson, Claudia" w:date="2018-11-20T11:29:00Z"/>
          <w:rFonts w:ascii="Times New Roman" w:hAnsi="Times New Roman" w:cs="Times New Roman"/>
          <w:sz w:val="24"/>
          <w:szCs w:val="24"/>
          <w:rPrChange w:id="577" w:author="Davidson, Claudia" w:date="2018-11-25T13:50:00Z">
            <w:rPr>
              <w:del w:id="578" w:author="Davidson, Claudia" w:date="2018-11-20T11:29:00Z"/>
              <w:rFonts w:ascii="Times New Roman" w:hAnsi="Times New Roman" w:cs="Times New Roman"/>
              <w:b/>
              <w:color w:val="4F81BD" w:themeColor="accent1"/>
              <w:sz w:val="24"/>
              <w:szCs w:val="24"/>
            </w:rPr>
          </w:rPrChange>
        </w:rPr>
        <w:pPrChange w:id="579" w:author="Davidson, Claudia" w:date="2018-11-25T13:50:00Z">
          <w:pPr>
            <w:spacing w:after="0"/>
            <w:jc w:val="center"/>
          </w:pPr>
        </w:pPrChange>
      </w:pPr>
      <w:ins w:id="580" w:author="Davidson, Claudia" w:date="2018-11-25T13:50: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bookmarkStart w:id="581" w:name="_Hlk530930545"/>
      <w:ins w:id="582" w:author="Davidson, Claudia" w:date="2018-11-25T17:10:00Z">
        <w:r w:rsidR="008A60AC" w:rsidRPr="00D31175">
          <w:rPr>
            <w:rFonts w:ascii="Times New Roman" w:hAnsi="Times New Roman" w:cs="Times New Roman"/>
            <w:sz w:val="24"/>
            <w:szCs w:val="24"/>
          </w:rPr>
          <w:t xml:space="preserve">Of </w:t>
        </w:r>
      </w:ins>
      <w:ins w:id="583" w:author="Davidson, Claudia" w:date="2018-11-25T17:22:00Z">
        <w:r w:rsidR="000D0CD0">
          <w:rPr>
            <w:rFonts w:ascii="Times New Roman" w:hAnsi="Times New Roman" w:cs="Times New Roman"/>
            <w:sz w:val="24"/>
            <w:szCs w:val="24"/>
          </w:rPr>
          <w:t>4084</w:t>
        </w:r>
      </w:ins>
      <w:ins w:id="584" w:author="Davidson, Claudia" w:date="2018-11-25T17:10:00Z">
        <w:r w:rsidR="008A60AC" w:rsidRPr="00D31175">
          <w:rPr>
            <w:rFonts w:ascii="Times New Roman" w:hAnsi="Times New Roman" w:cs="Times New Roman"/>
            <w:sz w:val="24"/>
            <w:szCs w:val="24"/>
          </w:rPr>
          <w:t xml:space="preserve"> patients </w:t>
        </w:r>
      </w:ins>
      <w:ins w:id="585" w:author="Davidson, Claudia" w:date="2018-11-25T17:23:00Z">
        <w:r w:rsidR="000D0CD0">
          <w:rPr>
            <w:rFonts w:ascii="Times New Roman" w:hAnsi="Times New Roman" w:cs="Times New Roman"/>
            <w:sz w:val="24"/>
            <w:szCs w:val="24"/>
          </w:rPr>
          <w:t>1 died in hospital, 4 within 30 days, and 5 within 3-month after surgery</w:t>
        </w:r>
      </w:ins>
      <w:ins w:id="586" w:author="Davidson, Claudia" w:date="2018-11-25T17:10:00Z">
        <w:r w:rsidR="008A60AC" w:rsidRPr="00D31175">
          <w:rPr>
            <w:rFonts w:ascii="Times New Roman" w:hAnsi="Times New Roman" w:cs="Times New Roman"/>
            <w:sz w:val="24"/>
            <w:szCs w:val="24"/>
          </w:rPr>
          <w:t xml:space="preserve">. </w:t>
        </w:r>
      </w:ins>
      <w:ins w:id="587" w:author="Davidson, Claudia" w:date="2018-11-25T17:25:00Z">
        <w:r w:rsidR="000D0CD0" w:rsidRPr="000D0CD0">
          <w:rPr>
            <w:rFonts w:ascii="Times New Roman" w:hAnsi="Times New Roman" w:cs="Times New Roman"/>
            <w:sz w:val="24"/>
            <w:szCs w:val="24"/>
          </w:rPr>
          <w:t xml:space="preserve">The median </w:t>
        </w:r>
        <w:r w:rsidR="000D0CD0">
          <w:rPr>
            <w:rFonts w:ascii="Times New Roman" w:hAnsi="Times New Roman" w:cs="Times New Roman"/>
            <w:sz w:val="24"/>
            <w:szCs w:val="24"/>
          </w:rPr>
          <w:t>EBL</w:t>
        </w:r>
        <w:r w:rsidR="000D0CD0" w:rsidRPr="000D0CD0">
          <w:rPr>
            <w:rFonts w:ascii="Times New Roman" w:hAnsi="Times New Roman" w:cs="Times New Roman"/>
            <w:sz w:val="24"/>
            <w:szCs w:val="24"/>
          </w:rPr>
          <w:t xml:space="preserve"> for ABC is </w:t>
        </w:r>
        <w:r w:rsidR="000D0CD0">
          <w:rPr>
            <w:rFonts w:ascii="Times New Roman" w:hAnsi="Times New Roman" w:cs="Times New Roman"/>
            <w:sz w:val="24"/>
            <w:szCs w:val="24"/>
          </w:rPr>
          <w:t>25</w:t>
        </w:r>
      </w:ins>
      <w:ins w:id="588" w:author="Davidson, Claudia" w:date="2018-11-25T17:37:00Z">
        <w:r w:rsidR="00526275">
          <w:rPr>
            <w:rFonts w:ascii="Times New Roman" w:hAnsi="Times New Roman" w:cs="Times New Roman"/>
            <w:sz w:val="24"/>
            <w:szCs w:val="24"/>
          </w:rPr>
          <w:t>cc</w:t>
        </w:r>
      </w:ins>
      <w:ins w:id="589" w:author="Davidson, Claudia" w:date="2018-11-25T17:25:00Z">
        <w:r w:rsidR="000D0CD0" w:rsidRPr="000D0CD0">
          <w:rPr>
            <w:rFonts w:ascii="Times New Roman" w:hAnsi="Times New Roman" w:cs="Times New Roman"/>
            <w:sz w:val="24"/>
            <w:szCs w:val="24"/>
          </w:rPr>
          <w:t xml:space="preserve">. 25% of the </w:t>
        </w:r>
        <w:r w:rsidR="000D0CD0">
          <w:rPr>
            <w:rFonts w:ascii="Times New Roman" w:hAnsi="Times New Roman" w:cs="Times New Roman"/>
            <w:sz w:val="24"/>
            <w:szCs w:val="24"/>
          </w:rPr>
          <w:t>EBL</w:t>
        </w:r>
        <w:r w:rsidR="000D0CD0" w:rsidRPr="000D0CD0">
          <w:rPr>
            <w:rFonts w:ascii="Times New Roman" w:hAnsi="Times New Roman" w:cs="Times New Roman"/>
            <w:sz w:val="24"/>
            <w:szCs w:val="24"/>
          </w:rPr>
          <w:t xml:space="preserve"> values are ≤</w:t>
        </w:r>
        <w:r w:rsidR="000D0CD0">
          <w:rPr>
            <w:rFonts w:ascii="Times New Roman" w:hAnsi="Times New Roman" w:cs="Times New Roman"/>
            <w:sz w:val="24"/>
            <w:szCs w:val="24"/>
          </w:rPr>
          <w:t>15</w:t>
        </w:r>
      </w:ins>
      <w:ins w:id="590" w:author="Davidson, Claudia" w:date="2018-11-25T17:37:00Z">
        <w:r w:rsidR="00526275">
          <w:rPr>
            <w:rFonts w:ascii="Times New Roman" w:hAnsi="Times New Roman" w:cs="Times New Roman"/>
            <w:sz w:val="24"/>
            <w:szCs w:val="24"/>
          </w:rPr>
          <w:t>cc</w:t>
        </w:r>
      </w:ins>
      <w:ins w:id="591" w:author="Davidson, Claudia" w:date="2018-11-25T17:25:00Z">
        <w:r w:rsidR="000D0CD0" w:rsidRPr="000D0CD0">
          <w:rPr>
            <w:rFonts w:ascii="Times New Roman" w:hAnsi="Times New Roman" w:cs="Times New Roman"/>
            <w:sz w:val="24"/>
            <w:szCs w:val="24"/>
          </w:rPr>
          <w:t xml:space="preserve"> and 75% are ≤</w:t>
        </w:r>
        <w:r w:rsidR="000D0CD0">
          <w:rPr>
            <w:rFonts w:ascii="Times New Roman" w:hAnsi="Times New Roman" w:cs="Times New Roman"/>
            <w:sz w:val="24"/>
            <w:szCs w:val="24"/>
          </w:rPr>
          <w:t>75</w:t>
        </w:r>
      </w:ins>
      <w:ins w:id="592" w:author="Davidson, Claudia" w:date="2018-11-25T17:37:00Z">
        <w:r w:rsidR="00526275">
          <w:rPr>
            <w:rFonts w:ascii="Times New Roman" w:hAnsi="Times New Roman" w:cs="Times New Roman"/>
            <w:sz w:val="24"/>
            <w:szCs w:val="24"/>
          </w:rPr>
          <w:t>cc</w:t>
        </w:r>
      </w:ins>
      <w:ins w:id="593" w:author="Davidson, Claudia" w:date="2018-11-25T17:25:00Z">
        <w:r w:rsidR="000D0CD0" w:rsidRPr="000D0CD0">
          <w:rPr>
            <w:rFonts w:ascii="Times New Roman" w:hAnsi="Times New Roman" w:cs="Times New Roman"/>
            <w:sz w:val="24"/>
            <w:szCs w:val="24"/>
          </w:rPr>
          <w:t>.</w:t>
        </w:r>
      </w:ins>
      <w:bookmarkEnd w:id="581"/>
      <w:del w:id="594" w:author="Davidson, Claudia" w:date="2018-11-20T11:29:00Z">
        <w:r w:rsidR="002D40FF" w:rsidRPr="003B3FB8" w:rsidDel="00533E02">
          <w:rPr>
            <w:rFonts w:ascii="Times New Roman" w:hAnsi="Times New Roman" w:cs="Times New Roman"/>
            <w:b/>
            <w:color w:val="4F81BD" w:themeColor="accent1"/>
            <w:sz w:val="24"/>
            <w:szCs w:val="24"/>
          </w:rPr>
          <w:delText>LUMBAR</w:delText>
        </w:r>
      </w:del>
    </w:p>
    <w:p w14:paraId="0BD6FB26" w14:textId="77777777" w:rsidR="00AD54A8" w:rsidRPr="00CC0BCE" w:rsidDel="00533E02" w:rsidRDefault="00AD54A8">
      <w:pPr>
        <w:spacing w:after="0"/>
        <w:rPr>
          <w:del w:id="595" w:author="Davidson, Claudia" w:date="2018-11-20T11:29:00Z"/>
          <w:b/>
          <w:i/>
          <w:color w:val="4F81BD" w:themeColor="accent1"/>
        </w:rPr>
        <w:pPrChange w:id="596" w:author="Davidson, Claudia" w:date="2018-11-25T13:50:00Z">
          <w:pPr>
            <w:spacing w:after="0"/>
            <w:jc w:val="center"/>
          </w:pPr>
        </w:pPrChange>
      </w:pPr>
    </w:p>
    <w:p w14:paraId="516DA7B0" w14:textId="0B33F61D" w:rsidR="002D40FF" w:rsidDel="00533E02" w:rsidRDefault="002D40FF">
      <w:pPr>
        <w:spacing w:after="0"/>
        <w:rPr>
          <w:del w:id="597" w:author="Davidson, Claudia" w:date="2018-11-20T11:29:00Z"/>
        </w:rPr>
        <w:pPrChange w:id="598" w:author="Davidson, Claudia" w:date="2018-11-25T13:50:00Z">
          <w:pPr>
            <w:spacing w:after="0"/>
            <w:jc w:val="center"/>
          </w:pPr>
        </w:pPrChange>
      </w:pPr>
      <w:del w:id="599" w:author="Davidson, Claudia" w:date="2018-11-20T11:29:00Z">
        <w:r w:rsidDel="00533E02">
          <w:rPr>
            <w:noProof/>
          </w:rPr>
          <w:drawing>
            <wp:inline distT="0" distB="0" distL="0" distR="0" wp14:anchorId="1F9B0CA2" wp14:editId="1A4058CD">
              <wp:extent cx="5943600" cy="2625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5cervical.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del>
    </w:p>
    <w:p w14:paraId="76C6DE54" w14:textId="77777777" w:rsidR="002D40FF" w:rsidRPr="003B3FB8" w:rsidRDefault="002D40FF">
      <w:pPr>
        <w:spacing w:after="0"/>
        <w:rPr>
          <w:rFonts w:ascii="Times New Roman" w:hAnsi="Times New Roman" w:cs="Times New Roman"/>
          <w:b/>
          <w:sz w:val="24"/>
          <w:szCs w:val="24"/>
        </w:rPr>
        <w:pPrChange w:id="600" w:author="Davidson, Claudia" w:date="2018-11-25T13:50:00Z">
          <w:pPr>
            <w:spacing w:after="0"/>
            <w:jc w:val="center"/>
          </w:pPr>
        </w:pPrChange>
      </w:pPr>
      <w:del w:id="601" w:author="Davidson, Claudia" w:date="2018-11-20T11:29:00Z">
        <w:r w:rsidRPr="003B3FB8" w:rsidDel="00533E02">
          <w:rPr>
            <w:rFonts w:ascii="Times New Roman" w:hAnsi="Times New Roman" w:cs="Times New Roman"/>
            <w:b/>
            <w:color w:val="4F81BD" w:themeColor="accent1"/>
            <w:sz w:val="24"/>
            <w:szCs w:val="24"/>
          </w:rPr>
          <w:delText>CERVICAL</w:delText>
        </w:r>
      </w:del>
    </w:p>
    <w:p w14:paraId="55EEF75D" w14:textId="71AFE2BE" w:rsidR="001D37CE" w:rsidRDefault="002910B9" w:rsidP="001D37CE">
      <w:pPr>
        <w:pStyle w:val="Heading2"/>
        <w:rPr>
          <w:ins w:id="602" w:author="Davidson, Claudia" w:date="2018-11-20T11:31:00Z"/>
        </w:rPr>
      </w:pPr>
      <w:bookmarkStart w:id="603" w:name="_Toc530991297"/>
      <w:bookmarkStart w:id="604" w:name="_Hlk530912977"/>
      <w:ins w:id="605" w:author="Davidson, Claudia" w:date="2018-11-25T13:33:00Z">
        <w:r>
          <w:rPr>
            <w:rFonts w:eastAsia="Times New Roman"/>
          </w:rPr>
          <w:lastRenderedPageBreak/>
          <w:t>3.5 Figure</w:t>
        </w:r>
      </w:ins>
      <w:ins w:id="606" w:author="Davidson, Claudia" w:date="2018-11-20T11:31:00Z">
        <w:r w:rsidR="001D37CE">
          <w:rPr>
            <w:rFonts w:eastAsia="Times New Roman"/>
          </w:rPr>
          <w:t xml:space="preserve"> 2: Satisfaction from surgery</w:t>
        </w:r>
        <w:bookmarkEnd w:id="603"/>
      </w:ins>
    </w:p>
    <w:p w14:paraId="464C4316" w14:textId="22110DB2" w:rsidR="0041609D" w:rsidRDefault="001D37CE">
      <w:pPr>
        <w:spacing w:after="0"/>
        <w:rPr>
          <w:ins w:id="607" w:author="Davidson, Claudia" w:date="2018-11-27T13:46:00Z"/>
          <w:rFonts w:ascii="Times New Roman" w:hAnsi="Times New Roman" w:cs="Times New Roman"/>
          <w:sz w:val="24"/>
          <w:szCs w:val="24"/>
        </w:rPr>
      </w:pPr>
      <w:bookmarkStart w:id="608" w:name="_Hlk530914347"/>
      <w:bookmarkEnd w:id="604"/>
      <w:ins w:id="609" w:author="Davidson, Claudia" w:date="2018-11-20T11:30:00Z">
        <w:r w:rsidRPr="000D0CD0">
          <w:rPr>
            <w:rFonts w:ascii="Times New Roman" w:hAnsi="Times New Roman" w:cs="Times New Roman"/>
            <w:sz w:val="24"/>
            <w:szCs w:val="24"/>
            <w:rPrChange w:id="610" w:author="Davidson, Claudia" w:date="2018-11-25T17:26:00Z">
              <w:rPr/>
            </w:rPrChange>
          </w:rPr>
          <w:t>This figure</w:t>
        </w:r>
      </w:ins>
      <w:ins w:id="611" w:author="Davidson, Claudia" w:date="2018-11-21T09:12:00Z">
        <w:r w:rsidR="00164252" w:rsidRPr="000D0CD0">
          <w:rPr>
            <w:rFonts w:ascii="Times New Roman" w:hAnsi="Times New Roman" w:cs="Times New Roman"/>
            <w:sz w:val="24"/>
            <w:szCs w:val="24"/>
            <w:rPrChange w:id="612" w:author="Davidson, Claudia" w:date="2018-11-25T17:26:00Z">
              <w:rPr/>
            </w:rPrChange>
          </w:rPr>
          <w:t xml:space="preserve"> shows patient satisfaction</w:t>
        </w:r>
      </w:ins>
      <w:ins w:id="613" w:author="Davidson, Claudia" w:date="2018-11-21T11:31:00Z">
        <w:r w:rsidR="00856E06" w:rsidRPr="000D0CD0">
          <w:rPr>
            <w:rFonts w:ascii="Times New Roman" w:hAnsi="Times New Roman" w:cs="Times New Roman"/>
            <w:sz w:val="24"/>
            <w:szCs w:val="24"/>
            <w:rPrChange w:id="614" w:author="Davidson, Claudia" w:date="2018-11-25T17:26:00Z">
              <w:rPr/>
            </w:rPrChange>
          </w:rPr>
          <w:t xml:space="preserve"> rates</w:t>
        </w:r>
      </w:ins>
      <w:ins w:id="615" w:author="Davidson, Claudia" w:date="2018-11-21T09:12:00Z">
        <w:r w:rsidR="00413C0E" w:rsidRPr="000D0CD0">
          <w:rPr>
            <w:rFonts w:ascii="Times New Roman" w:hAnsi="Times New Roman" w:cs="Times New Roman"/>
            <w:sz w:val="24"/>
            <w:szCs w:val="24"/>
            <w:rPrChange w:id="616" w:author="Davidson, Claudia" w:date="2018-11-25T17:26:00Z">
              <w:rPr/>
            </w:rPrChange>
          </w:rPr>
          <w:t xml:space="preserve"> from surgery for your site compared to the QOD total. </w:t>
        </w:r>
      </w:ins>
    </w:p>
    <w:p w14:paraId="03472D60" w14:textId="77777777" w:rsidR="008B76FB" w:rsidRPr="000D0CD0" w:rsidRDefault="008B76FB">
      <w:pPr>
        <w:spacing w:after="0"/>
        <w:rPr>
          <w:ins w:id="617" w:author="Davidson, Claudia" w:date="2018-11-20T11:32:00Z"/>
          <w:rFonts w:ascii="Times New Roman" w:hAnsi="Times New Roman" w:cs="Times New Roman"/>
          <w:sz w:val="24"/>
          <w:szCs w:val="24"/>
          <w:rPrChange w:id="618" w:author="Davidson, Claudia" w:date="2018-11-25T17:26:00Z">
            <w:rPr>
              <w:ins w:id="619" w:author="Davidson, Claudia" w:date="2018-11-20T11:32:00Z"/>
            </w:rPr>
          </w:rPrChange>
        </w:rPr>
      </w:pPr>
    </w:p>
    <w:bookmarkEnd w:id="608"/>
    <w:p w14:paraId="34EEAF4D" w14:textId="264ED6A9" w:rsidR="001D37CE" w:rsidRDefault="001D37CE">
      <w:pPr>
        <w:spacing w:after="0"/>
        <w:jc w:val="center"/>
        <w:rPr>
          <w:ins w:id="620" w:author="Davidson, Claudia" w:date="2018-11-21T11:40:00Z"/>
        </w:rPr>
        <w:pPrChange w:id="621" w:author="Davidson, Claudia" w:date="2018-11-20T11:32:00Z">
          <w:pPr>
            <w:spacing w:after="0"/>
          </w:pPr>
        </w:pPrChange>
      </w:pPr>
      <w:moveToRangeStart w:id="622" w:author="Davidson, Claudia" w:date="2018-11-20T11:32:00Z" w:name="move530476886"/>
      <w:moveTo w:id="623" w:author="Davidson, Claudia" w:date="2018-11-20T11:32:00Z">
        <w:r>
          <w:rPr>
            <w:noProof/>
          </w:rPr>
          <w:drawing>
            <wp:inline distT="0" distB="0" distL="0" distR="0" wp14:anchorId="790CCCD0" wp14:editId="2B035711">
              <wp:extent cx="5038725" cy="5029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5038725" cy="5029200"/>
                      </a:xfrm>
                      <a:prstGeom prst="rect">
                        <a:avLst/>
                      </a:prstGeom>
                    </pic:spPr>
                  </pic:pic>
                </a:graphicData>
              </a:graphic>
            </wp:inline>
          </w:drawing>
        </w:r>
      </w:moveTo>
      <w:moveToRangeEnd w:id="622"/>
    </w:p>
    <w:p w14:paraId="398DDDE6" w14:textId="1286857E" w:rsidR="00413C0E" w:rsidRDefault="00413C0E">
      <w:pPr>
        <w:spacing w:after="0"/>
        <w:jc w:val="center"/>
        <w:rPr>
          <w:ins w:id="624" w:author="Davidson, Claudia" w:date="2018-11-21T11:40:00Z"/>
        </w:rPr>
        <w:pPrChange w:id="625" w:author="Davidson, Claudia" w:date="2018-11-20T11:32:00Z">
          <w:pPr>
            <w:spacing w:after="0"/>
          </w:pPr>
        </w:pPrChange>
      </w:pPr>
    </w:p>
    <w:p w14:paraId="57F8EF19" w14:textId="277A836F" w:rsidR="007453AC" w:rsidRDefault="00413C0E">
      <w:pPr>
        <w:spacing w:after="0"/>
        <w:rPr>
          <w:ins w:id="626" w:author="Davidson, Claudia" w:date="2018-11-25T12:40:00Z"/>
          <w:rFonts w:ascii="Times New Roman" w:hAnsi="Times New Roman" w:cs="Times New Roman"/>
          <w:sz w:val="24"/>
          <w:szCs w:val="24"/>
        </w:rPr>
      </w:pPr>
      <w:bookmarkStart w:id="627" w:name="_Hlk530915633"/>
      <w:ins w:id="628" w:author="Davidson, Claudia" w:date="2018-11-21T11:40:00Z">
        <w:r w:rsidRPr="007453AC">
          <w:rPr>
            <w:rFonts w:ascii="Times New Roman" w:hAnsi="Times New Roman" w:cs="Times New Roman"/>
            <w:b/>
            <w:sz w:val="24"/>
            <w:szCs w:val="24"/>
            <w:rPrChange w:id="629" w:author="Davidson, Claudia" w:date="2018-11-25T12:38:00Z">
              <w:rPr>
                <w:rFonts w:ascii="Times New Roman" w:hAnsi="Times New Roman" w:cs="Times New Roman"/>
                <w:sz w:val="24"/>
                <w:szCs w:val="24"/>
              </w:rPr>
            </w:rPrChange>
          </w:rPr>
          <w:t>How to interpret</w:t>
        </w:r>
        <w:r>
          <w:rPr>
            <w:rFonts w:ascii="Times New Roman" w:hAnsi="Times New Roman" w:cs="Times New Roman"/>
            <w:sz w:val="24"/>
            <w:szCs w:val="24"/>
          </w:rPr>
          <w:t xml:space="preserve">: </w:t>
        </w:r>
      </w:ins>
      <w:ins w:id="630" w:author="Davidson, Claudia" w:date="2018-11-21T11:54:00Z">
        <w:r w:rsidR="0079715D">
          <w:rPr>
            <w:rFonts w:ascii="Times New Roman" w:hAnsi="Times New Roman" w:cs="Times New Roman"/>
            <w:sz w:val="24"/>
            <w:szCs w:val="24"/>
          </w:rPr>
          <w:t>17% of patients at ABC</w:t>
        </w:r>
      </w:ins>
      <w:ins w:id="631" w:author="Davidson, Claudia" w:date="2018-11-25T12:37:00Z">
        <w:r w:rsidR="007453AC">
          <w:rPr>
            <w:rFonts w:ascii="Times New Roman" w:hAnsi="Times New Roman" w:cs="Times New Roman"/>
            <w:sz w:val="24"/>
            <w:szCs w:val="24"/>
          </w:rPr>
          <w:t xml:space="preserve"> reported that they did not improve as much as they had hoped but would </w:t>
        </w:r>
      </w:ins>
      <w:ins w:id="632" w:author="Davidson, Claudia" w:date="2018-11-25T12:38:00Z">
        <w:r w:rsidR="007453AC">
          <w:rPr>
            <w:rFonts w:ascii="Times New Roman" w:hAnsi="Times New Roman" w:cs="Times New Roman"/>
            <w:sz w:val="24"/>
            <w:szCs w:val="24"/>
          </w:rPr>
          <w:t>undergo</w:t>
        </w:r>
      </w:ins>
      <w:ins w:id="633" w:author="Davidson, Claudia" w:date="2018-11-25T12:37:00Z">
        <w:r w:rsidR="007453AC">
          <w:rPr>
            <w:rFonts w:ascii="Times New Roman" w:hAnsi="Times New Roman" w:cs="Times New Roman"/>
            <w:sz w:val="24"/>
            <w:szCs w:val="24"/>
          </w:rPr>
          <w:t xml:space="preserve"> the same operation for the same result compared to 20% of the QOD total.</w:t>
        </w:r>
      </w:ins>
      <w:ins w:id="634" w:author="Davidson, Claudia" w:date="2018-11-25T12:39:00Z">
        <w:r w:rsidR="007453AC">
          <w:rPr>
            <w:rFonts w:ascii="Times New Roman" w:hAnsi="Times New Roman" w:cs="Times New Roman"/>
            <w:sz w:val="24"/>
            <w:szCs w:val="24"/>
          </w:rPr>
          <w:t xml:space="preserve"> Overall 88% of patients at ABC were satisfied with their surgery. </w:t>
        </w:r>
      </w:ins>
      <w:bookmarkEnd w:id="627"/>
    </w:p>
    <w:p w14:paraId="49B892C1" w14:textId="15CF5942" w:rsidR="007453AC" w:rsidRDefault="002910B9" w:rsidP="007453AC">
      <w:pPr>
        <w:pStyle w:val="Heading2"/>
        <w:rPr>
          <w:ins w:id="635" w:author="Davidson, Claudia" w:date="2018-11-25T12:40:00Z"/>
        </w:rPr>
      </w:pPr>
      <w:bookmarkStart w:id="636" w:name="_Toc530991298"/>
      <w:ins w:id="637" w:author="Davidson, Claudia" w:date="2018-11-25T13:33:00Z">
        <w:r>
          <w:rPr>
            <w:rFonts w:eastAsia="Times New Roman"/>
          </w:rPr>
          <w:t>3.6 Figure</w:t>
        </w:r>
      </w:ins>
      <w:ins w:id="638" w:author="Davidson, Claudia" w:date="2018-11-25T12:40:00Z">
        <w:r w:rsidR="003D3E26">
          <w:rPr>
            <w:rFonts w:eastAsia="Times New Roman"/>
          </w:rPr>
          <w:t xml:space="preserve"> 3</w:t>
        </w:r>
        <w:r w:rsidR="007453AC">
          <w:rPr>
            <w:rFonts w:eastAsia="Times New Roman"/>
          </w:rPr>
          <w:t xml:space="preserve">: </w:t>
        </w:r>
      </w:ins>
      <w:ins w:id="639" w:author="Davidson, Claudia" w:date="2018-11-25T12:44:00Z">
        <w:r w:rsidR="002236AA">
          <w:rPr>
            <w:rFonts w:eastAsia="Times New Roman"/>
          </w:rPr>
          <w:t>Readmission</w:t>
        </w:r>
      </w:ins>
      <w:ins w:id="640" w:author="Davidson, Claudia" w:date="2018-11-25T15:26:00Z">
        <w:r w:rsidR="00812631">
          <w:rPr>
            <w:rFonts w:eastAsia="Times New Roman"/>
          </w:rPr>
          <w:t xml:space="preserve"> category</w:t>
        </w:r>
      </w:ins>
      <w:bookmarkEnd w:id="636"/>
    </w:p>
    <w:p w14:paraId="24E0FCC6" w14:textId="2A252739" w:rsidR="00755E34" w:rsidRPr="00526275" w:rsidRDefault="00755E34" w:rsidP="00755E34">
      <w:pPr>
        <w:spacing w:after="0"/>
        <w:rPr>
          <w:ins w:id="641" w:author="Davidson, Claudia" w:date="2018-11-25T13:03:00Z"/>
          <w:rFonts w:ascii="Times New Roman" w:hAnsi="Times New Roman" w:cs="Times New Roman"/>
          <w:sz w:val="24"/>
          <w:szCs w:val="24"/>
          <w:rPrChange w:id="642" w:author="Davidson, Claudia" w:date="2018-11-25T17:31:00Z">
            <w:rPr>
              <w:ins w:id="643" w:author="Davidson, Claudia" w:date="2018-11-25T13:03:00Z"/>
            </w:rPr>
          </w:rPrChange>
        </w:rPr>
      </w:pPr>
      <w:ins w:id="644" w:author="Davidson, Claudia" w:date="2018-11-25T13:03:00Z">
        <w:r w:rsidRPr="00526275">
          <w:rPr>
            <w:rFonts w:ascii="Times New Roman" w:hAnsi="Times New Roman" w:cs="Times New Roman"/>
            <w:sz w:val="24"/>
            <w:szCs w:val="24"/>
            <w:rPrChange w:id="645" w:author="Davidson, Claudia" w:date="2018-11-25T17:31:00Z">
              <w:rPr/>
            </w:rPrChange>
          </w:rPr>
          <w:t>This figure shows patient</w:t>
        </w:r>
      </w:ins>
      <w:ins w:id="646" w:author="Davidson, Claudia" w:date="2018-11-25T13:25:00Z">
        <w:r w:rsidR="002910B9" w:rsidRPr="00526275">
          <w:rPr>
            <w:rFonts w:ascii="Times New Roman" w:hAnsi="Times New Roman" w:cs="Times New Roman"/>
            <w:sz w:val="24"/>
            <w:szCs w:val="24"/>
            <w:rPrChange w:id="647" w:author="Davidson, Claudia" w:date="2018-11-25T17:31:00Z">
              <w:rPr/>
            </w:rPrChange>
          </w:rPr>
          <w:t xml:space="preserve"> hospital</w:t>
        </w:r>
      </w:ins>
      <w:ins w:id="648" w:author="Davidson, Claudia" w:date="2018-11-25T13:03:00Z">
        <w:r w:rsidRPr="00526275">
          <w:rPr>
            <w:rFonts w:ascii="Times New Roman" w:hAnsi="Times New Roman" w:cs="Times New Roman"/>
            <w:sz w:val="24"/>
            <w:szCs w:val="24"/>
            <w:rPrChange w:id="649" w:author="Davidson, Claudia" w:date="2018-11-25T17:31:00Z">
              <w:rPr/>
            </w:rPrChange>
          </w:rPr>
          <w:t xml:space="preserve"> </w:t>
        </w:r>
      </w:ins>
      <w:ins w:id="650" w:author="Davidson, Claudia" w:date="2018-11-25T13:04:00Z">
        <w:r w:rsidRPr="00526275">
          <w:rPr>
            <w:rFonts w:ascii="Times New Roman" w:hAnsi="Times New Roman" w:cs="Times New Roman"/>
            <w:sz w:val="24"/>
            <w:szCs w:val="24"/>
            <w:rPrChange w:id="651" w:author="Davidson, Claudia" w:date="2018-11-25T17:31:00Z">
              <w:rPr/>
            </w:rPrChange>
          </w:rPr>
          <w:t>readmission</w:t>
        </w:r>
      </w:ins>
      <w:ins w:id="652" w:author="Davidson, Claudia" w:date="2018-11-25T13:03:00Z">
        <w:r w:rsidRPr="00526275">
          <w:rPr>
            <w:rFonts w:ascii="Times New Roman" w:hAnsi="Times New Roman" w:cs="Times New Roman"/>
            <w:sz w:val="24"/>
            <w:szCs w:val="24"/>
            <w:rPrChange w:id="653" w:author="Davidson, Claudia" w:date="2018-11-25T17:31:00Z">
              <w:rPr/>
            </w:rPrChange>
          </w:rPr>
          <w:t xml:space="preserve"> rates </w:t>
        </w:r>
      </w:ins>
      <w:ins w:id="654" w:author="Davidson, Claudia" w:date="2018-11-25T13:04:00Z">
        <w:r w:rsidR="0043101F" w:rsidRPr="00526275">
          <w:rPr>
            <w:rFonts w:ascii="Times New Roman" w:hAnsi="Times New Roman" w:cs="Times New Roman"/>
            <w:sz w:val="24"/>
            <w:szCs w:val="24"/>
            <w:rPrChange w:id="655" w:author="Davidson, Claudia" w:date="2018-11-25T17:31:00Z">
              <w:rPr/>
            </w:rPrChange>
          </w:rPr>
          <w:t xml:space="preserve">at 30-days and </w:t>
        </w:r>
      </w:ins>
      <w:ins w:id="656" w:author="Davidson, Claudia" w:date="2018-11-25T16:36:00Z">
        <w:r w:rsidR="000B535D" w:rsidRPr="00526275">
          <w:rPr>
            <w:rFonts w:ascii="Times New Roman" w:hAnsi="Times New Roman" w:cs="Times New Roman"/>
            <w:sz w:val="24"/>
            <w:szCs w:val="24"/>
            <w:rPrChange w:id="657" w:author="Davidson, Claudia" w:date="2018-11-25T17:31:00Z">
              <w:rPr/>
            </w:rPrChange>
          </w:rPr>
          <w:t>3-month</w:t>
        </w:r>
      </w:ins>
      <w:ins w:id="658" w:author="Davidson, Claudia" w:date="2018-11-25T13:04:00Z">
        <w:r w:rsidR="0043101F" w:rsidRPr="00526275">
          <w:rPr>
            <w:rFonts w:ascii="Times New Roman" w:hAnsi="Times New Roman" w:cs="Times New Roman"/>
            <w:sz w:val="24"/>
            <w:szCs w:val="24"/>
            <w:rPrChange w:id="659" w:author="Davidson, Claudia" w:date="2018-11-25T17:31:00Z">
              <w:rPr/>
            </w:rPrChange>
          </w:rPr>
          <w:t>s</w:t>
        </w:r>
      </w:ins>
      <w:ins w:id="660" w:author="Davidson, Claudia" w:date="2018-11-25T13:03:00Z">
        <w:r w:rsidRPr="00526275">
          <w:rPr>
            <w:rFonts w:ascii="Times New Roman" w:hAnsi="Times New Roman" w:cs="Times New Roman"/>
            <w:sz w:val="24"/>
            <w:szCs w:val="24"/>
            <w:rPrChange w:id="661" w:author="Davidson, Claudia" w:date="2018-11-25T17:31:00Z">
              <w:rPr/>
            </w:rPrChange>
          </w:rPr>
          <w:t>.</w:t>
        </w:r>
      </w:ins>
      <w:ins w:id="662" w:author="Davidson, Claudia" w:date="2018-11-25T13:23:00Z">
        <w:r w:rsidR="0043101F" w:rsidRPr="00526275">
          <w:rPr>
            <w:rFonts w:ascii="Times New Roman" w:hAnsi="Times New Roman" w:cs="Times New Roman"/>
            <w:sz w:val="24"/>
            <w:szCs w:val="24"/>
            <w:rPrChange w:id="663" w:author="Davidson, Claudia" w:date="2018-11-25T17:31:00Z">
              <w:rPr/>
            </w:rPrChange>
          </w:rPr>
          <w:t xml:space="preserve"> </w:t>
        </w:r>
      </w:ins>
      <w:ins w:id="664" w:author="Davidson, Claudia" w:date="2018-11-25T13:24:00Z">
        <w:r w:rsidR="002910B9" w:rsidRPr="00526275">
          <w:rPr>
            <w:rFonts w:ascii="Times New Roman" w:hAnsi="Times New Roman" w:cs="Times New Roman"/>
            <w:sz w:val="24"/>
            <w:szCs w:val="24"/>
            <w:rPrChange w:id="665" w:author="Davidson, Claudia" w:date="2018-11-25T17:31:00Z">
              <w:rPr/>
            </w:rPrChange>
          </w:rPr>
          <w:t xml:space="preserve">Revision surgery at </w:t>
        </w:r>
      </w:ins>
      <w:ins w:id="666" w:author="Davidson, Claudia" w:date="2018-11-25T16:36:00Z">
        <w:r w:rsidR="000B535D" w:rsidRPr="00526275">
          <w:rPr>
            <w:rFonts w:ascii="Times New Roman" w:hAnsi="Times New Roman" w:cs="Times New Roman"/>
            <w:sz w:val="24"/>
            <w:szCs w:val="24"/>
            <w:rPrChange w:id="667" w:author="Davidson, Claudia" w:date="2018-11-25T17:31:00Z">
              <w:rPr/>
            </w:rPrChange>
          </w:rPr>
          <w:t>3-month</w:t>
        </w:r>
      </w:ins>
      <w:ins w:id="668" w:author="Davidson, Claudia" w:date="2018-11-25T13:24:00Z">
        <w:r w:rsidR="002910B9" w:rsidRPr="00526275">
          <w:rPr>
            <w:rFonts w:ascii="Times New Roman" w:hAnsi="Times New Roman" w:cs="Times New Roman"/>
            <w:sz w:val="24"/>
            <w:szCs w:val="24"/>
            <w:rPrChange w:id="669" w:author="Davidson, Claudia" w:date="2018-11-25T17:31:00Z">
              <w:rPr/>
            </w:rPrChange>
          </w:rPr>
          <w:t>s is also included in this figure.</w:t>
        </w:r>
      </w:ins>
      <w:ins w:id="670" w:author="Davidson, Claudia" w:date="2018-11-25T13:03:00Z">
        <w:r w:rsidRPr="00526275">
          <w:rPr>
            <w:rFonts w:ascii="Times New Roman" w:hAnsi="Times New Roman" w:cs="Times New Roman"/>
            <w:sz w:val="24"/>
            <w:szCs w:val="24"/>
            <w:rPrChange w:id="671" w:author="Davidson, Claudia" w:date="2018-11-25T17:31:00Z">
              <w:rPr/>
            </w:rPrChange>
          </w:rPr>
          <w:t xml:space="preserve"> </w:t>
        </w:r>
      </w:ins>
    </w:p>
    <w:p w14:paraId="12B6AE05" w14:textId="4064557C" w:rsidR="007453AC" w:rsidRDefault="002236AA" w:rsidP="006E5F32">
      <w:pPr>
        <w:spacing w:after="0"/>
        <w:jc w:val="center"/>
        <w:rPr>
          <w:ins w:id="672" w:author="Davidson, Claudia" w:date="2018-11-25T13:25:00Z"/>
          <w:rFonts w:ascii="Times New Roman" w:hAnsi="Times New Roman" w:cs="Times New Roman"/>
          <w:sz w:val="24"/>
          <w:szCs w:val="24"/>
        </w:rPr>
        <w:pPrChange w:id="673" w:author="Davidson, Claudia" w:date="2018-11-27T13:27:00Z">
          <w:pPr>
            <w:spacing w:after="0"/>
          </w:pPr>
        </w:pPrChange>
      </w:pPr>
      <w:moveToRangeStart w:id="674" w:author="Davidson, Claudia" w:date="2018-11-25T12:43:00Z" w:name="move530913149"/>
      <w:moveTo w:id="675" w:author="Davidson, Claudia" w:date="2018-11-25T12:43:00Z">
        <w:r>
          <w:rPr>
            <w:noProof/>
          </w:rPr>
          <w:lastRenderedPageBreak/>
          <w:drawing>
            <wp:inline distT="0" distB="0" distL="0" distR="0" wp14:anchorId="03F320FF" wp14:editId="3A2FF148">
              <wp:extent cx="5257800" cy="4991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257800" cy="4991100"/>
                      </a:xfrm>
                      <a:prstGeom prst="rect">
                        <a:avLst/>
                      </a:prstGeom>
                    </pic:spPr>
                  </pic:pic>
                </a:graphicData>
              </a:graphic>
            </wp:inline>
          </w:drawing>
        </w:r>
      </w:moveTo>
      <w:moveToRangeEnd w:id="674"/>
    </w:p>
    <w:p w14:paraId="64305F05" w14:textId="2EBA2F04" w:rsidR="002910B9" w:rsidRDefault="002910B9">
      <w:pPr>
        <w:spacing w:after="0"/>
        <w:rPr>
          <w:ins w:id="676" w:author="Davidson, Claudia" w:date="2018-11-25T13:25:00Z"/>
          <w:rFonts w:ascii="Times New Roman" w:hAnsi="Times New Roman" w:cs="Times New Roman"/>
          <w:sz w:val="24"/>
          <w:szCs w:val="24"/>
        </w:rPr>
      </w:pPr>
    </w:p>
    <w:p w14:paraId="37AA6B05" w14:textId="0D7BE637" w:rsidR="002910B9" w:rsidRPr="00413C0E" w:rsidRDefault="002910B9">
      <w:pPr>
        <w:spacing w:after="0"/>
        <w:rPr>
          <w:rFonts w:ascii="Times New Roman" w:hAnsi="Times New Roman" w:cs="Times New Roman"/>
          <w:sz w:val="24"/>
          <w:szCs w:val="24"/>
          <w:rPrChange w:id="677" w:author="Davidson, Claudia" w:date="2018-11-21T11:40:00Z">
            <w:rPr/>
          </w:rPrChange>
        </w:rPr>
      </w:pPr>
      <w:bookmarkStart w:id="678" w:name="_Hlk530917134"/>
      <w:ins w:id="679" w:author="Davidson, Claudia" w:date="2018-11-25T13:25: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5.8% of patients at ABC </w:t>
        </w:r>
        <w:r w:rsidRPr="00364EF1">
          <w:rPr>
            <w:rFonts w:ascii="Times New Roman" w:hAnsi="Times New Roman" w:cs="Times New Roman"/>
            <w:sz w:val="24"/>
            <w:szCs w:val="24"/>
            <w:rPrChange w:id="680" w:author="Davidson, Claudia" w:date="2018-11-27T12:36:00Z">
              <w:rPr>
                <w:rFonts w:ascii="Times New Roman" w:hAnsi="Times New Roman" w:cs="Times New Roman"/>
                <w:sz w:val="24"/>
                <w:szCs w:val="24"/>
              </w:rPr>
            </w:rPrChange>
          </w:rPr>
          <w:t>had a</w:t>
        </w:r>
      </w:ins>
      <w:ins w:id="681" w:author="Davidson, Claudia" w:date="2018-11-25T13:27:00Z">
        <w:r w:rsidRPr="00364EF1">
          <w:rPr>
            <w:rFonts w:ascii="Times New Roman" w:hAnsi="Times New Roman" w:cs="Times New Roman"/>
            <w:sz w:val="24"/>
            <w:szCs w:val="24"/>
            <w:rPrChange w:id="682" w:author="Davidson, Claudia" w:date="2018-11-27T12:36:00Z">
              <w:rPr>
                <w:rFonts w:ascii="Times New Roman" w:hAnsi="Times New Roman" w:cs="Times New Roman"/>
                <w:sz w:val="24"/>
                <w:szCs w:val="24"/>
              </w:rPr>
            </w:rPrChange>
          </w:rPr>
          <w:t xml:space="preserve"> readmission to hospital within </w:t>
        </w:r>
      </w:ins>
      <w:ins w:id="683" w:author="Davidson, Claudia" w:date="2018-11-25T16:36:00Z">
        <w:r w:rsidR="000B535D" w:rsidRPr="00364EF1">
          <w:rPr>
            <w:rFonts w:ascii="Times New Roman" w:hAnsi="Times New Roman" w:cs="Times New Roman"/>
            <w:sz w:val="24"/>
            <w:szCs w:val="24"/>
            <w:rPrChange w:id="684" w:author="Davidson, Claudia" w:date="2018-11-27T12:36:00Z">
              <w:rPr>
                <w:rFonts w:ascii="Times New Roman" w:hAnsi="Times New Roman" w:cs="Times New Roman"/>
                <w:sz w:val="24"/>
                <w:szCs w:val="24"/>
                <w:highlight w:val="yellow"/>
              </w:rPr>
            </w:rPrChange>
          </w:rPr>
          <w:t>3-month</w:t>
        </w:r>
      </w:ins>
      <w:ins w:id="685" w:author="Davidson, Claudia" w:date="2018-11-25T13:27:00Z">
        <w:r w:rsidRPr="00364EF1">
          <w:rPr>
            <w:rFonts w:ascii="Times New Roman" w:hAnsi="Times New Roman" w:cs="Times New Roman"/>
            <w:sz w:val="24"/>
            <w:szCs w:val="24"/>
            <w:rPrChange w:id="686" w:author="Davidson, Claudia" w:date="2018-11-27T12:36:00Z">
              <w:rPr>
                <w:rFonts w:ascii="Times New Roman" w:hAnsi="Times New Roman" w:cs="Times New Roman"/>
                <w:sz w:val="24"/>
                <w:szCs w:val="24"/>
              </w:rPr>
            </w:rPrChange>
          </w:rPr>
          <w:t xml:space="preserve">s of </w:t>
        </w:r>
      </w:ins>
      <w:ins w:id="687" w:author="Davidson, Claudia" w:date="2018-11-25T17:32:00Z">
        <w:r w:rsidR="00526275" w:rsidRPr="00364EF1">
          <w:rPr>
            <w:rFonts w:ascii="Times New Roman" w:hAnsi="Times New Roman" w:cs="Times New Roman"/>
            <w:sz w:val="24"/>
            <w:szCs w:val="24"/>
            <w:rPrChange w:id="688" w:author="Davidson, Claudia" w:date="2018-11-27T12:36:00Z">
              <w:rPr>
                <w:rFonts w:ascii="Times New Roman" w:hAnsi="Times New Roman" w:cs="Times New Roman"/>
                <w:sz w:val="24"/>
                <w:szCs w:val="24"/>
              </w:rPr>
            </w:rPrChange>
          </w:rPr>
          <w:t>the surgery date</w:t>
        </w:r>
      </w:ins>
      <w:ins w:id="689" w:author="Davidson, Claudia" w:date="2018-11-25T13:27:00Z">
        <w:r w:rsidRPr="00364EF1">
          <w:rPr>
            <w:rFonts w:ascii="Times New Roman" w:hAnsi="Times New Roman" w:cs="Times New Roman"/>
            <w:sz w:val="24"/>
            <w:szCs w:val="24"/>
            <w:rPrChange w:id="690" w:author="Davidson, Claudia" w:date="2018-11-27T12:36:00Z">
              <w:rPr>
                <w:rFonts w:ascii="Times New Roman" w:hAnsi="Times New Roman" w:cs="Times New Roman"/>
                <w:sz w:val="24"/>
                <w:szCs w:val="24"/>
              </w:rPr>
            </w:rPrChange>
          </w:rPr>
          <w:t xml:space="preserve"> compared to 7% of the QOD total.</w:t>
        </w:r>
      </w:ins>
    </w:p>
    <w:p w14:paraId="02D506C7" w14:textId="67E01DB7" w:rsidR="0041609D" w:rsidRDefault="003234AD" w:rsidP="00A43675">
      <w:pPr>
        <w:pStyle w:val="Heading2"/>
      </w:pPr>
      <w:bookmarkStart w:id="691" w:name="_Toc530991299"/>
      <w:bookmarkEnd w:id="678"/>
      <w:r>
        <w:rPr>
          <w:rFonts w:eastAsia="Times New Roman"/>
        </w:rPr>
        <w:t>3.</w:t>
      </w:r>
      <w:ins w:id="692" w:author="Davidson, Claudia" w:date="2018-11-25T13:34:00Z">
        <w:r w:rsidR="002910B9">
          <w:rPr>
            <w:rFonts w:eastAsia="Times New Roman"/>
          </w:rPr>
          <w:t>7</w:t>
        </w:r>
      </w:ins>
      <w:del w:id="693" w:author="Davidson, Claudia" w:date="2018-11-25T13:34:00Z">
        <w:r w:rsidDel="002910B9">
          <w:rPr>
            <w:rFonts w:eastAsia="Times New Roman"/>
          </w:rPr>
          <w:delText>5</w:delText>
        </w:r>
      </w:del>
      <w:r w:rsidR="009B41E3">
        <w:rPr>
          <w:rFonts w:eastAsia="Times New Roman"/>
        </w:rPr>
        <w:t xml:space="preserve"> </w:t>
      </w:r>
      <w:del w:id="694" w:author="Davidson, Claudia" w:date="2018-11-25T13:34:00Z">
        <w:r w:rsidR="009B41E3" w:rsidDel="006B26E2">
          <w:rPr>
            <w:rFonts w:eastAsia="Times New Roman"/>
          </w:rPr>
          <w:delText xml:space="preserve"> </w:delText>
        </w:r>
      </w:del>
      <w:r w:rsidR="009B41E3">
        <w:rPr>
          <w:rFonts w:eastAsia="Times New Roman"/>
        </w:rPr>
        <w:t xml:space="preserve">Table 6: </w:t>
      </w:r>
      <w:r w:rsidR="005B4418">
        <w:rPr>
          <w:rFonts w:eastAsia="Times New Roman"/>
        </w:rPr>
        <w:t xml:space="preserve">Utilization </w:t>
      </w:r>
      <w:r w:rsidR="00812631">
        <w:rPr>
          <w:rFonts w:eastAsia="Times New Roman"/>
        </w:rPr>
        <w:t>by surgical approach for patients with 3-month follow-up</w:t>
      </w:r>
      <w:bookmarkEnd w:id="691"/>
      <w:r w:rsidR="00812631">
        <w:rPr>
          <w:rFonts w:eastAsia="Times New Roman"/>
        </w:rPr>
        <w:t xml:space="preserve"> </w:t>
      </w:r>
    </w:p>
    <w:p w14:paraId="41719F63" w14:textId="5C03C512" w:rsidR="0041609D" w:rsidDel="006B26E2" w:rsidRDefault="006B26E2" w:rsidP="006B26E2">
      <w:pPr>
        <w:spacing w:after="0"/>
        <w:rPr>
          <w:del w:id="695" w:author="Davidson, Claudia" w:date="2018-11-25T13:37:00Z"/>
          <w:rFonts w:ascii="Times New Roman" w:eastAsia="Times New Roman" w:hAnsi="Times New Roman" w:cs="Times New Roman"/>
          <w:sz w:val="24"/>
          <w:szCs w:val="24"/>
        </w:rPr>
      </w:pPr>
      <w:ins w:id="696" w:author="Davidson, Claudia" w:date="2018-11-25T13:37:00Z">
        <w:r w:rsidRPr="006B26E2">
          <w:rPr>
            <w:rFonts w:ascii="Times New Roman" w:eastAsia="Times New Roman" w:hAnsi="Times New Roman" w:cs="Times New Roman"/>
            <w:sz w:val="24"/>
            <w:szCs w:val="24"/>
          </w:rPr>
          <w:t xml:space="preserve">In lumbar, the utilization results are presented for patients by </w:t>
        </w:r>
        <w:r>
          <w:rPr>
            <w:rFonts w:ascii="Times New Roman" w:eastAsia="Times New Roman" w:hAnsi="Times New Roman" w:cs="Times New Roman"/>
            <w:sz w:val="24"/>
            <w:szCs w:val="24"/>
          </w:rPr>
          <w:t>surgical approach</w:t>
        </w:r>
        <w:r w:rsidRPr="006B26E2">
          <w:rPr>
            <w:rFonts w:ascii="Times New Roman" w:eastAsia="Times New Roman" w:hAnsi="Times New Roman" w:cs="Times New Roman"/>
            <w:sz w:val="24"/>
            <w:szCs w:val="24"/>
          </w:rPr>
          <w:t xml:space="preserve">. Lower quartile, median, upper quartile, mean and standard deviation are provided for continuous variables; proportion and frequencies are provided for categorical variables. </w:t>
        </w:r>
      </w:ins>
      <w:ins w:id="697" w:author="Davidson, Claudia" w:date="2018-11-27T13:09:00Z">
        <w:r w:rsidR="005C0B2E" w:rsidRPr="005C0B2E">
          <w:rPr>
            <w:rFonts w:ascii="Times New Roman" w:eastAsia="Times New Roman" w:hAnsi="Times New Roman" w:cs="Times New Roman"/>
            <w:sz w:val="24"/>
            <w:szCs w:val="24"/>
          </w:rPr>
          <w:t xml:space="preserve">The denominators indicate the number of patients with complete data for that specific variable. </w:t>
        </w:r>
      </w:ins>
      <w:del w:id="698" w:author="Davidson, Claudia" w:date="2018-11-25T13:37:00Z">
        <w:r w:rsidR="009B41E3" w:rsidDel="006B26E2">
          <w:rPr>
            <w:rFonts w:ascii="Times New Roman" w:eastAsia="Times New Roman" w:hAnsi="Times New Roman" w:cs="Times New Roman"/>
            <w:sz w:val="24"/>
            <w:szCs w:val="24"/>
          </w:rPr>
          <w:delText>This table includes ASA grade and information about surgical approach from chart abstraction.  Lower quartile, median, upper quartile, mean and standard deviation are provided for continuous variables; proportion and frequencies are provided for categorical variables</w:delText>
        </w:r>
        <w:r w:rsidR="00C3565D" w:rsidDel="006B26E2">
          <w:rPr>
            <w:rFonts w:ascii="Times New Roman" w:eastAsia="Times New Roman" w:hAnsi="Times New Roman" w:cs="Times New Roman"/>
            <w:sz w:val="24"/>
            <w:szCs w:val="24"/>
          </w:rPr>
          <w:delText>. T</w:delText>
        </w:r>
        <w:r w:rsidR="009B41E3" w:rsidDel="006B26E2">
          <w:rPr>
            <w:rFonts w:ascii="Times New Roman" w:eastAsia="Times New Roman" w:hAnsi="Times New Roman" w:cs="Times New Roman"/>
            <w:sz w:val="24"/>
            <w:szCs w:val="24"/>
          </w:rPr>
          <w:delText xml:space="preserve">he denominators indicate the number of </w:delText>
        </w:r>
        <w:r w:rsidR="00C3565D" w:rsidDel="006B26E2">
          <w:rPr>
            <w:rFonts w:ascii="Times New Roman" w:eastAsia="Times New Roman" w:hAnsi="Times New Roman" w:cs="Times New Roman"/>
            <w:sz w:val="24"/>
            <w:szCs w:val="24"/>
          </w:rPr>
          <w:delText xml:space="preserve">patients with complete data </w:delText>
        </w:r>
        <w:r w:rsidR="009B41E3" w:rsidDel="006B26E2">
          <w:rPr>
            <w:rFonts w:ascii="Times New Roman" w:eastAsia="Times New Roman" w:hAnsi="Times New Roman" w:cs="Times New Roman"/>
            <w:sz w:val="24"/>
            <w:szCs w:val="24"/>
          </w:rPr>
          <w:delText>for th</w:delText>
        </w:r>
        <w:r w:rsidR="00C3565D" w:rsidDel="006B26E2">
          <w:rPr>
            <w:rFonts w:ascii="Times New Roman" w:eastAsia="Times New Roman" w:hAnsi="Times New Roman" w:cs="Times New Roman"/>
            <w:sz w:val="24"/>
            <w:szCs w:val="24"/>
          </w:rPr>
          <w:delText>at specific</w:delText>
        </w:r>
        <w:r w:rsidR="009B41E3" w:rsidDel="006B26E2">
          <w:rPr>
            <w:rFonts w:ascii="Times New Roman" w:eastAsia="Times New Roman" w:hAnsi="Times New Roman" w:cs="Times New Roman"/>
            <w:sz w:val="24"/>
            <w:szCs w:val="24"/>
          </w:rPr>
          <w:delText xml:space="preserve"> variable.</w:delText>
        </w:r>
      </w:del>
    </w:p>
    <w:p w14:paraId="3EFC816B" w14:textId="77777777" w:rsidR="0072349B" w:rsidRDefault="0072349B">
      <w:pPr>
        <w:spacing w:after="0"/>
      </w:pPr>
    </w:p>
    <w:p w14:paraId="77FDB84A" w14:textId="281F38AF" w:rsidR="0041609D" w:rsidRDefault="00A55F9C" w:rsidP="00A43675">
      <w:pPr>
        <w:spacing w:after="0"/>
        <w:jc w:val="center"/>
      </w:pPr>
      <w:r>
        <w:rPr>
          <w:noProof/>
        </w:rPr>
        <w:lastRenderedPageBreak/>
        <w:drawing>
          <wp:inline distT="0" distB="0" distL="0" distR="0" wp14:anchorId="50CE553C" wp14:editId="4B9A9619">
            <wp:extent cx="4610100" cy="654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610100" cy="6543675"/>
                    </a:xfrm>
                    <a:prstGeom prst="rect">
                      <a:avLst/>
                    </a:prstGeom>
                  </pic:spPr>
                </pic:pic>
              </a:graphicData>
            </a:graphic>
          </wp:inline>
        </w:drawing>
      </w:r>
    </w:p>
    <w:p w14:paraId="5B93E797" w14:textId="5F67CAB7" w:rsidR="00A43675" w:rsidRDefault="00A43675">
      <w:pPr>
        <w:spacing w:after="0"/>
        <w:rPr>
          <w:ins w:id="699" w:author="Davidson, Claudia" w:date="2018-11-25T13:50:00Z"/>
        </w:rPr>
        <w:pPrChange w:id="700" w:author="Davidson, Claudia" w:date="2018-11-25T13:50:00Z">
          <w:pPr>
            <w:spacing w:after="0"/>
            <w:jc w:val="center"/>
          </w:pPr>
        </w:pPrChange>
      </w:pPr>
    </w:p>
    <w:p w14:paraId="2BD8B9B4" w14:textId="44457B84" w:rsidR="00A264EE" w:rsidRDefault="00A264EE">
      <w:pPr>
        <w:spacing w:after="0"/>
        <w:pPrChange w:id="701" w:author="Davidson, Claudia" w:date="2018-11-25T13:50:00Z">
          <w:pPr>
            <w:spacing w:after="0"/>
            <w:jc w:val="center"/>
          </w:pPr>
        </w:pPrChange>
      </w:pPr>
      <w:bookmarkStart w:id="702" w:name="_Hlk530921334"/>
      <w:ins w:id="703" w:author="Davidson, Claudia" w:date="2018-11-25T13:51: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ins w:id="704" w:author="Davidson, Claudia" w:date="2018-11-25T17:34:00Z">
        <w:r w:rsidR="00526275">
          <w:rPr>
            <w:rFonts w:ascii="Times New Roman" w:hAnsi="Times New Roman" w:cs="Times New Roman"/>
            <w:sz w:val="24"/>
            <w:szCs w:val="24"/>
          </w:rPr>
          <w:t>For patients who had a PLIF/TLIF, 657 had EBL values</w:t>
        </w:r>
      </w:ins>
      <w:ins w:id="705" w:author="Davidson, Claudia" w:date="2018-11-25T17:33:00Z">
        <w:r w:rsidR="00526275" w:rsidRPr="00D31175">
          <w:rPr>
            <w:rFonts w:ascii="Times New Roman" w:hAnsi="Times New Roman" w:cs="Times New Roman"/>
            <w:sz w:val="24"/>
            <w:szCs w:val="24"/>
          </w:rPr>
          <w:t xml:space="preserve">. </w:t>
        </w:r>
        <w:r w:rsidR="00526275" w:rsidRPr="000D0CD0">
          <w:rPr>
            <w:rFonts w:ascii="Times New Roman" w:hAnsi="Times New Roman" w:cs="Times New Roman"/>
            <w:sz w:val="24"/>
            <w:szCs w:val="24"/>
          </w:rPr>
          <w:t xml:space="preserve">The median </w:t>
        </w:r>
        <w:r w:rsidR="00526275">
          <w:rPr>
            <w:rFonts w:ascii="Times New Roman" w:hAnsi="Times New Roman" w:cs="Times New Roman"/>
            <w:sz w:val="24"/>
            <w:szCs w:val="24"/>
          </w:rPr>
          <w:t>EBL</w:t>
        </w:r>
        <w:r w:rsidR="00526275" w:rsidRPr="000D0CD0">
          <w:rPr>
            <w:rFonts w:ascii="Times New Roman" w:hAnsi="Times New Roman" w:cs="Times New Roman"/>
            <w:sz w:val="24"/>
            <w:szCs w:val="24"/>
          </w:rPr>
          <w:t xml:space="preserve"> for ABC</w:t>
        </w:r>
      </w:ins>
      <w:ins w:id="706" w:author="Davidson, Claudia" w:date="2018-11-25T17:35:00Z">
        <w:r w:rsidR="00526275">
          <w:rPr>
            <w:rFonts w:ascii="Times New Roman" w:hAnsi="Times New Roman" w:cs="Times New Roman"/>
            <w:sz w:val="24"/>
            <w:szCs w:val="24"/>
          </w:rPr>
          <w:t xml:space="preserve"> patients who received PLIF/TLIF</w:t>
        </w:r>
      </w:ins>
      <w:ins w:id="707" w:author="Davidson, Claudia" w:date="2018-11-25T17:33:00Z">
        <w:r w:rsidR="00526275" w:rsidRPr="000D0CD0">
          <w:rPr>
            <w:rFonts w:ascii="Times New Roman" w:hAnsi="Times New Roman" w:cs="Times New Roman"/>
            <w:sz w:val="24"/>
            <w:szCs w:val="24"/>
          </w:rPr>
          <w:t xml:space="preserve"> is </w:t>
        </w:r>
      </w:ins>
      <w:ins w:id="708" w:author="Davidson, Claudia" w:date="2018-11-25T17:35:00Z">
        <w:r w:rsidR="00526275">
          <w:rPr>
            <w:rFonts w:ascii="Times New Roman" w:hAnsi="Times New Roman" w:cs="Times New Roman"/>
            <w:sz w:val="24"/>
            <w:szCs w:val="24"/>
          </w:rPr>
          <w:t>100cc</w:t>
        </w:r>
      </w:ins>
      <w:ins w:id="709" w:author="Davidson, Claudia" w:date="2018-11-25T17:33:00Z">
        <w:r w:rsidR="00526275" w:rsidRPr="000D0CD0">
          <w:rPr>
            <w:rFonts w:ascii="Times New Roman" w:hAnsi="Times New Roman" w:cs="Times New Roman"/>
            <w:sz w:val="24"/>
            <w:szCs w:val="24"/>
          </w:rPr>
          <w:t xml:space="preserve">. 25% of the </w:t>
        </w:r>
        <w:r w:rsidR="00526275">
          <w:rPr>
            <w:rFonts w:ascii="Times New Roman" w:hAnsi="Times New Roman" w:cs="Times New Roman"/>
            <w:sz w:val="24"/>
            <w:szCs w:val="24"/>
          </w:rPr>
          <w:t>EBL</w:t>
        </w:r>
        <w:r w:rsidR="00526275" w:rsidRPr="000D0CD0">
          <w:rPr>
            <w:rFonts w:ascii="Times New Roman" w:hAnsi="Times New Roman" w:cs="Times New Roman"/>
            <w:sz w:val="24"/>
            <w:szCs w:val="24"/>
          </w:rPr>
          <w:t xml:space="preserve"> values are ≤</w:t>
        </w:r>
        <w:r w:rsidR="00526275">
          <w:rPr>
            <w:rFonts w:ascii="Times New Roman" w:hAnsi="Times New Roman" w:cs="Times New Roman"/>
            <w:sz w:val="24"/>
            <w:szCs w:val="24"/>
          </w:rPr>
          <w:t>75cc</w:t>
        </w:r>
        <w:r w:rsidR="00526275" w:rsidRPr="000D0CD0">
          <w:rPr>
            <w:rFonts w:ascii="Times New Roman" w:hAnsi="Times New Roman" w:cs="Times New Roman"/>
            <w:sz w:val="24"/>
            <w:szCs w:val="24"/>
          </w:rPr>
          <w:t xml:space="preserve"> and 75% are ≤</w:t>
        </w:r>
        <w:r w:rsidR="00526275">
          <w:rPr>
            <w:rFonts w:ascii="Times New Roman" w:hAnsi="Times New Roman" w:cs="Times New Roman"/>
            <w:sz w:val="24"/>
            <w:szCs w:val="24"/>
          </w:rPr>
          <w:t>250cc</w:t>
        </w:r>
        <w:r w:rsidR="00526275" w:rsidRPr="000D0CD0">
          <w:rPr>
            <w:rFonts w:ascii="Times New Roman" w:hAnsi="Times New Roman" w:cs="Times New Roman"/>
            <w:sz w:val="24"/>
            <w:szCs w:val="24"/>
          </w:rPr>
          <w:t>.</w:t>
        </w:r>
      </w:ins>
      <w:ins w:id="710" w:author="Davidson, Claudia" w:date="2018-11-25T17:38:00Z">
        <w:r w:rsidR="00526275">
          <w:rPr>
            <w:rFonts w:ascii="Times New Roman" w:hAnsi="Times New Roman" w:cs="Times New Roman"/>
            <w:sz w:val="24"/>
            <w:szCs w:val="24"/>
          </w:rPr>
          <w:t xml:space="preserve"> </w:t>
        </w:r>
        <w:r w:rsidR="005A035A">
          <w:rPr>
            <w:rFonts w:ascii="Times New Roman" w:hAnsi="Times New Roman" w:cs="Times New Roman"/>
            <w:sz w:val="24"/>
            <w:szCs w:val="24"/>
          </w:rPr>
          <w:t xml:space="preserve">Of 724 PLIF/TLIF patients, 16 (2.2%) returned to the OR within 30 days of </w:t>
        </w:r>
      </w:ins>
      <w:ins w:id="711" w:author="Davidson, Claudia" w:date="2018-11-25T17:39:00Z">
        <w:r w:rsidR="005A035A">
          <w:rPr>
            <w:rFonts w:ascii="Times New Roman" w:hAnsi="Times New Roman" w:cs="Times New Roman"/>
            <w:sz w:val="24"/>
            <w:szCs w:val="24"/>
          </w:rPr>
          <w:t>their</w:t>
        </w:r>
      </w:ins>
      <w:ins w:id="712" w:author="Davidson, Claudia" w:date="2018-11-25T17:38:00Z">
        <w:r w:rsidR="005A035A">
          <w:rPr>
            <w:rFonts w:ascii="Times New Roman" w:hAnsi="Times New Roman" w:cs="Times New Roman"/>
            <w:sz w:val="24"/>
            <w:szCs w:val="24"/>
          </w:rPr>
          <w:t xml:space="preserve"> </w:t>
        </w:r>
      </w:ins>
      <w:ins w:id="713" w:author="Davidson, Claudia" w:date="2018-11-25T17:39:00Z">
        <w:r w:rsidR="005A035A">
          <w:rPr>
            <w:rFonts w:ascii="Times New Roman" w:hAnsi="Times New Roman" w:cs="Times New Roman"/>
            <w:sz w:val="24"/>
            <w:szCs w:val="24"/>
          </w:rPr>
          <w:t>surgery date.</w:t>
        </w:r>
      </w:ins>
    </w:p>
    <w:bookmarkEnd w:id="702"/>
    <w:p w14:paraId="54287DAC" w14:textId="7708BFEE" w:rsidR="0041609D" w:rsidDel="00513F0C" w:rsidRDefault="003234AD" w:rsidP="00A43675">
      <w:pPr>
        <w:pStyle w:val="Heading2"/>
        <w:rPr>
          <w:del w:id="714" w:author="Davidson, Claudia" w:date="2018-11-25T17:49:00Z"/>
        </w:rPr>
      </w:pPr>
      <w:del w:id="715" w:author="Davidson, Claudia" w:date="2018-11-25T17:49:00Z">
        <w:r w:rsidDel="00513F0C">
          <w:rPr>
            <w:rFonts w:eastAsia="Times New Roman"/>
          </w:rPr>
          <w:lastRenderedPageBreak/>
          <w:delText>3.</w:delText>
        </w:r>
      </w:del>
      <w:del w:id="716" w:author="Davidson, Claudia" w:date="2018-11-25T17:40:00Z">
        <w:r w:rsidDel="005A035A">
          <w:rPr>
            <w:rFonts w:eastAsia="Times New Roman"/>
          </w:rPr>
          <w:delText>6</w:delText>
        </w:r>
        <w:r w:rsidR="009B41E3" w:rsidDel="005A035A">
          <w:rPr>
            <w:rFonts w:eastAsia="Times New Roman"/>
          </w:rPr>
          <w:delText xml:space="preserve"> </w:delText>
        </w:r>
      </w:del>
      <w:del w:id="717" w:author="Davidson, Claudia" w:date="2018-11-25T17:49:00Z">
        <w:r w:rsidR="009B41E3" w:rsidDel="00513F0C">
          <w:rPr>
            <w:rFonts w:eastAsia="Times New Roman"/>
          </w:rPr>
          <w:delText xml:space="preserve"> Table 7: </w:delText>
        </w:r>
        <w:bookmarkStart w:id="718" w:name="_Hlk530922518"/>
        <w:r w:rsidR="005B4418" w:rsidDel="00513F0C">
          <w:rPr>
            <w:rFonts w:eastAsia="Times New Roman"/>
          </w:rPr>
          <w:delText xml:space="preserve">Outcomes </w:delText>
        </w:r>
        <w:r w:rsidR="00812631" w:rsidDel="00513F0C">
          <w:rPr>
            <w:rFonts w:eastAsia="Times New Roman"/>
          </w:rPr>
          <w:delText xml:space="preserve">at baseline, </w:delText>
        </w:r>
      </w:del>
      <w:del w:id="719" w:author="Davidson, Claudia" w:date="2018-11-25T16:36:00Z">
        <w:r w:rsidR="00812631" w:rsidDel="000B535D">
          <w:rPr>
            <w:rFonts w:eastAsia="Times New Roman"/>
          </w:rPr>
          <w:delText>3 month</w:delText>
        </w:r>
      </w:del>
      <w:del w:id="720" w:author="Davidson, Claudia" w:date="2018-11-25T17:49:00Z">
        <w:r w:rsidR="00812631" w:rsidDel="00513F0C">
          <w:rPr>
            <w:rFonts w:eastAsia="Times New Roman"/>
          </w:rPr>
          <w:delText xml:space="preserve"> and </w:delText>
        </w:r>
      </w:del>
      <w:del w:id="721" w:author="Davidson, Claudia" w:date="2018-11-25T16:36:00Z">
        <w:r w:rsidR="00812631" w:rsidDel="000B535D">
          <w:rPr>
            <w:rFonts w:eastAsia="Times New Roman"/>
          </w:rPr>
          <w:delText>12 month</w:delText>
        </w:r>
      </w:del>
      <w:del w:id="722" w:author="Davidson, Claudia" w:date="2018-11-25T17:49:00Z">
        <w:r w:rsidR="00812631" w:rsidDel="00513F0C">
          <w:rPr>
            <w:rFonts w:eastAsia="Times New Roman"/>
          </w:rPr>
          <w:delText xml:space="preserve"> for patients with 12-month follow-up</w:delText>
        </w:r>
        <w:bookmarkEnd w:id="718"/>
      </w:del>
    </w:p>
    <w:p w14:paraId="4FA119E9" w14:textId="54E2B1EF" w:rsidR="000F4EEF" w:rsidRPr="000F4EEF" w:rsidDel="00513F0C" w:rsidRDefault="009B41E3" w:rsidP="000F4EEF">
      <w:pPr>
        <w:spacing w:after="0"/>
        <w:rPr>
          <w:del w:id="723" w:author="Davidson, Claudia" w:date="2018-11-25T17:49:00Z"/>
        </w:rPr>
      </w:pPr>
      <w:del w:id="724" w:author="Davidson, Claudia" w:date="2018-11-25T13:57:00Z">
        <w:r w:rsidDel="006D5EA9">
          <w:rPr>
            <w:rFonts w:ascii="Times New Roman" w:eastAsia="Times New Roman" w:hAnsi="Times New Roman" w:cs="Times New Roman"/>
            <w:sz w:val="24"/>
            <w:szCs w:val="24"/>
          </w:rPr>
          <w:delText>This table provides information similar to Table 6 except stratified by diagnosis</w:delText>
        </w:r>
        <w:r w:rsidR="00BF51F9" w:rsidDel="006D5EA9">
          <w:rPr>
            <w:rFonts w:ascii="Times New Roman" w:eastAsia="Times New Roman" w:hAnsi="Times New Roman" w:cs="Times New Roman"/>
            <w:sz w:val="24"/>
            <w:szCs w:val="24"/>
          </w:rPr>
          <w:delText xml:space="preserve"> </w:delText>
        </w:r>
        <w:r w:rsidR="00C3565D" w:rsidDel="006D5EA9">
          <w:rPr>
            <w:rFonts w:ascii="Times New Roman" w:eastAsia="Times New Roman" w:hAnsi="Times New Roman" w:cs="Times New Roman"/>
            <w:sz w:val="24"/>
            <w:szCs w:val="24"/>
          </w:rPr>
          <w:delText>for</w:delText>
        </w:r>
        <w:r w:rsidR="00BF51F9" w:rsidDel="006D5EA9">
          <w:rPr>
            <w:rFonts w:ascii="Times New Roman" w:eastAsia="Times New Roman" w:hAnsi="Times New Roman" w:cs="Times New Roman"/>
            <w:sz w:val="24"/>
            <w:szCs w:val="24"/>
          </w:rPr>
          <w:delText xml:space="preserve"> lumbar and by primary indication </w:delText>
        </w:r>
        <w:r w:rsidR="00C3565D" w:rsidDel="006D5EA9">
          <w:rPr>
            <w:rFonts w:ascii="Times New Roman" w:eastAsia="Times New Roman" w:hAnsi="Times New Roman" w:cs="Times New Roman"/>
            <w:sz w:val="24"/>
            <w:szCs w:val="24"/>
          </w:rPr>
          <w:delText>for</w:delText>
        </w:r>
        <w:r w:rsidR="00BF51F9" w:rsidDel="006D5EA9">
          <w:rPr>
            <w:rFonts w:ascii="Times New Roman" w:eastAsia="Times New Roman" w:hAnsi="Times New Roman" w:cs="Times New Roman"/>
            <w:sz w:val="24"/>
            <w:szCs w:val="24"/>
          </w:rPr>
          <w:delText xml:space="preserve"> cervical</w:delText>
        </w:r>
        <w:r w:rsidDel="006D5EA9">
          <w:rPr>
            <w:rFonts w:ascii="Times New Roman" w:eastAsia="Times New Roman" w:hAnsi="Times New Roman" w:cs="Times New Roman"/>
            <w:sz w:val="24"/>
            <w:szCs w:val="24"/>
          </w:rPr>
          <w:delText>. In other words, surgery information is provided individually for patients with spondylolisthesis, disc herniation, stenosis, adjacent segment disease, and symptomatic mechanical disc collapse</w:delText>
        </w:r>
        <w:r w:rsidR="00BF51F9" w:rsidDel="006D5EA9">
          <w:rPr>
            <w:rFonts w:ascii="Times New Roman" w:eastAsia="Times New Roman" w:hAnsi="Times New Roman" w:cs="Times New Roman"/>
            <w:sz w:val="24"/>
            <w:szCs w:val="24"/>
          </w:rPr>
          <w:delText xml:space="preserve"> in lumbar; and for patients with radiculopathy, myelopathy, and instability in cervical</w:delText>
        </w:r>
      </w:del>
      <w:bookmarkStart w:id="725" w:name="_Hlk530922355"/>
      <w:del w:id="726" w:author="Davidson, Claudia" w:date="2018-11-25T17:49:00Z">
        <w:r w:rsidR="00BF51F9" w:rsidDel="00513F0C">
          <w:rPr>
            <w:rFonts w:ascii="Times New Roman" w:eastAsia="Times New Roman" w:hAnsi="Times New Roman" w:cs="Times New Roman"/>
            <w:sz w:val="24"/>
            <w:szCs w:val="24"/>
          </w:rPr>
          <w:delText xml:space="preserve">. </w:delText>
        </w:r>
      </w:del>
      <w:bookmarkEnd w:id="725"/>
      <w:del w:id="727" w:author="Davidson, Claudia" w:date="2018-11-25T13:58:00Z">
        <w:r w:rsidR="00BF51F9" w:rsidDel="006D5EA9">
          <w:rPr>
            <w:rFonts w:ascii="Times New Roman" w:eastAsia="Times New Roman" w:hAnsi="Times New Roman" w:cs="Times New Roman"/>
            <w:sz w:val="24"/>
            <w:szCs w:val="24"/>
          </w:rPr>
          <w:delText xml:space="preserve"> </w:delText>
        </w:r>
      </w:del>
      <w:del w:id="728" w:author="Davidson, Claudia" w:date="2018-11-25T17:49:00Z">
        <w:r w:rsidR="007F4E39" w:rsidDel="00513F0C">
          <w:rPr>
            <w:noProof/>
          </w:rPr>
          <w:drawing>
            <wp:inline distT="0" distB="0" distL="0" distR="0" wp14:anchorId="132CCC4E" wp14:editId="38BAF432">
              <wp:extent cx="5943600" cy="1609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9725"/>
                      </a:xfrm>
                      <a:prstGeom prst="rect">
                        <a:avLst/>
                      </a:prstGeom>
                    </pic:spPr>
                  </pic:pic>
                </a:graphicData>
              </a:graphic>
            </wp:inline>
          </w:drawing>
        </w:r>
        <w:bookmarkStart w:id="729" w:name="_Hlk530922056"/>
      </w:del>
    </w:p>
    <w:bookmarkEnd w:id="729"/>
    <w:p w14:paraId="6E732CA4" w14:textId="52EB4764" w:rsidR="0072349B" w:rsidDel="000F4EEF" w:rsidRDefault="0072349B">
      <w:pPr>
        <w:spacing w:after="0"/>
        <w:rPr>
          <w:del w:id="730" w:author="Davidson, Claudia" w:date="2018-11-25T14:59:00Z"/>
        </w:rPr>
      </w:pPr>
    </w:p>
    <w:p w14:paraId="538488F6" w14:textId="43A76DEC" w:rsidR="003234AD" w:rsidDel="000F4EEF" w:rsidRDefault="003234AD" w:rsidP="003234AD">
      <w:pPr>
        <w:spacing w:after="0"/>
        <w:jc w:val="center"/>
        <w:rPr>
          <w:del w:id="731" w:author="Davidson, Claudia" w:date="2018-11-25T14:59:00Z"/>
          <w:b/>
          <w:i/>
        </w:rPr>
      </w:pPr>
      <w:del w:id="732" w:author="Davidson, Claudia" w:date="2018-11-25T14:59:00Z">
        <w:r w:rsidRPr="003B3FB8" w:rsidDel="000F4EEF">
          <w:rPr>
            <w:rFonts w:ascii="Times New Roman" w:hAnsi="Times New Roman" w:cs="Times New Roman"/>
            <w:b/>
            <w:color w:val="4F81BD" w:themeColor="accent1"/>
            <w:sz w:val="24"/>
            <w:szCs w:val="24"/>
          </w:rPr>
          <w:delText>LUMBAR</w:delText>
        </w:r>
      </w:del>
    </w:p>
    <w:p w14:paraId="1E872919" w14:textId="0930C530" w:rsidR="003234AD" w:rsidDel="000F4EEF" w:rsidRDefault="003234AD" w:rsidP="003234AD">
      <w:pPr>
        <w:spacing w:after="0"/>
        <w:jc w:val="center"/>
        <w:rPr>
          <w:del w:id="733" w:author="Davidson, Claudia" w:date="2018-11-25T14:59:00Z"/>
          <w:b/>
          <w:i/>
        </w:rPr>
      </w:pPr>
    </w:p>
    <w:p w14:paraId="424074DB" w14:textId="2F097CBC" w:rsidR="003234AD" w:rsidDel="000F4EEF" w:rsidRDefault="003234AD" w:rsidP="003234AD">
      <w:pPr>
        <w:spacing w:after="0"/>
        <w:jc w:val="center"/>
        <w:rPr>
          <w:del w:id="734" w:author="Davidson, Claudia" w:date="2018-11-25T14:59:00Z"/>
        </w:rPr>
      </w:pPr>
      <w:del w:id="735" w:author="Davidson, Claudia" w:date="2018-11-25T14:59:00Z">
        <w:r w:rsidDel="000F4EEF">
          <w:rPr>
            <w:noProof/>
          </w:rPr>
          <w:drawing>
            <wp:inline distT="0" distB="0" distL="0" distR="0" wp14:anchorId="409830AF" wp14:editId="1A02F7EA">
              <wp:extent cx="5943600" cy="22777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7cervical.PNG"/>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del>
    </w:p>
    <w:p w14:paraId="3DCFC80E" w14:textId="7979DB9E" w:rsidR="003234AD" w:rsidRPr="003B3FB8" w:rsidDel="000F4EEF" w:rsidRDefault="003234AD">
      <w:pPr>
        <w:spacing w:after="0"/>
        <w:rPr>
          <w:del w:id="736" w:author="Davidson, Claudia" w:date="2018-11-25T14:59:00Z"/>
          <w:rFonts w:ascii="Times New Roman" w:hAnsi="Times New Roman" w:cs="Times New Roman"/>
          <w:b/>
          <w:sz w:val="24"/>
          <w:szCs w:val="24"/>
        </w:rPr>
        <w:pPrChange w:id="737" w:author="Davidson, Claudia" w:date="2018-11-25T14:59:00Z">
          <w:pPr>
            <w:spacing w:after="0"/>
            <w:jc w:val="center"/>
          </w:pPr>
        </w:pPrChange>
      </w:pPr>
      <w:del w:id="738" w:author="Davidson, Claudia" w:date="2018-11-25T14:59:00Z">
        <w:r w:rsidRPr="003B3FB8" w:rsidDel="000F4EEF">
          <w:rPr>
            <w:rFonts w:ascii="Times New Roman" w:hAnsi="Times New Roman" w:cs="Times New Roman"/>
            <w:b/>
            <w:color w:val="4F81BD" w:themeColor="accent1"/>
            <w:sz w:val="24"/>
            <w:szCs w:val="24"/>
          </w:rPr>
          <w:delText>CERVICAL</w:delText>
        </w:r>
      </w:del>
    </w:p>
    <w:p w14:paraId="673A9A66" w14:textId="271E9F12" w:rsidR="003234AD" w:rsidDel="000F4EEF" w:rsidRDefault="003234AD">
      <w:pPr>
        <w:spacing w:after="0"/>
        <w:jc w:val="center"/>
        <w:rPr>
          <w:del w:id="739" w:author="Davidson, Claudia" w:date="2018-11-25T14:59:00Z"/>
        </w:rPr>
      </w:pPr>
    </w:p>
    <w:p w14:paraId="4E4228AD" w14:textId="77777777" w:rsidR="0041609D" w:rsidRDefault="003234AD" w:rsidP="00A43675">
      <w:pPr>
        <w:pStyle w:val="Heading1"/>
      </w:pPr>
      <w:bookmarkStart w:id="740" w:name="_Toc530991300"/>
      <w:r>
        <w:rPr>
          <w:rFonts w:eastAsia="Times New Roman"/>
        </w:rPr>
        <w:t>Chapter 4</w:t>
      </w:r>
      <w:r w:rsidR="009B41E3">
        <w:rPr>
          <w:rFonts w:eastAsia="Times New Roman"/>
        </w:rPr>
        <w:t>: The Statistics and Outcomes Report- Section II</w:t>
      </w:r>
      <w:r>
        <w:rPr>
          <w:rFonts w:eastAsia="Times New Roman"/>
        </w:rPr>
        <w:t>I</w:t>
      </w:r>
      <w:bookmarkEnd w:id="740"/>
      <w:r w:rsidR="009B41E3">
        <w:rPr>
          <w:rFonts w:eastAsia="Times New Roman"/>
        </w:rPr>
        <w:t xml:space="preserve"> </w:t>
      </w:r>
    </w:p>
    <w:p w14:paraId="4A129FE4" w14:textId="39DCCF49" w:rsidR="00513F0C" w:rsidRDefault="009B41E3">
      <w:pPr>
        <w:spacing w:after="0"/>
        <w:rPr>
          <w:ins w:id="741" w:author="Davidson, Claudia" w:date="2018-11-25T17: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3234AD">
        <w:rPr>
          <w:rFonts w:ascii="Times New Roman" w:eastAsia="Times New Roman" w:hAnsi="Times New Roman" w:cs="Times New Roman"/>
          <w:sz w:val="24"/>
          <w:szCs w:val="24"/>
        </w:rPr>
        <w:t>third</w:t>
      </w:r>
      <w:r>
        <w:rPr>
          <w:rFonts w:ascii="Times New Roman" w:eastAsia="Times New Roman" w:hAnsi="Times New Roman" w:cs="Times New Roman"/>
          <w:sz w:val="24"/>
          <w:szCs w:val="24"/>
        </w:rPr>
        <w:t xml:space="preserve"> section of the report contains information on the patient outcomes.</w:t>
      </w:r>
      <w:ins w:id="742" w:author="Davidson, Claudia" w:date="2018-11-25T17:50:00Z">
        <w:r w:rsidR="00513F0C">
          <w:rPr>
            <w:rFonts w:ascii="Times New Roman" w:eastAsia="Times New Roman" w:hAnsi="Times New Roman" w:cs="Times New Roman"/>
            <w:sz w:val="24"/>
            <w:szCs w:val="24"/>
          </w:rPr>
          <w:t xml:space="preserve"> Results are shown in tables 7-9 and figures </w:t>
        </w:r>
      </w:ins>
      <w:ins w:id="743" w:author="Davidson, Claudia" w:date="2018-11-25T17:53:00Z">
        <w:r w:rsidR="00513F0C">
          <w:rPr>
            <w:rFonts w:ascii="Times New Roman" w:eastAsia="Times New Roman" w:hAnsi="Times New Roman" w:cs="Times New Roman"/>
            <w:sz w:val="24"/>
            <w:szCs w:val="24"/>
          </w:rPr>
          <w:t>4-6</w:t>
        </w:r>
      </w:ins>
      <w:ins w:id="744" w:author="Davidson, Claudia" w:date="2018-11-25T17:54:00Z">
        <w:r w:rsidR="00513F0C">
          <w:rPr>
            <w:rFonts w:ascii="Times New Roman" w:eastAsia="Times New Roman" w:hAnsi="Times New Roman" w:cs="Times New Roman"/>
            <w:sz w:val="24"/>
            <w:szCs w:val="24"/>
          </w:rPr>
          <w:t>.</w:t>
        </w:r>
      </w:ins>
    </w:p>
    <w:p w14:paraId="6B755261" w14:textId="47FFA34A" w:rsidR="00513F0C" w:rsidRDefault="00513F0C" w:rsidP="00513F0C">
      <w:pPr>
        <w:pStyle w:val="Heading2"/>
        <w:rPr>
          <w:ins w:id="745" w:author="Davidson, Claudia" w:date="2018-11-25T17:50:00Z"/>
        </w:rPr>
      </w:pPr>
      <w:bookmarkStart w:id="746" w:name="_Toc530991301"/>
      <w:ins w:id="747" w:author="Davidson, Claudia" w:date="2018-11-25T17:50:00Z">
        <w:r>
          <w:rPr>
            <w:rFonts w:eastAsia="Times New Roman"/>
          </w:rPr>
          <w:t>4.1 T</w:t>
        </w:r>
        <w:r w:rsidR="00CE2797">
          <w:rPr>
            <w:rFonts w:eastAsia="Times New Roman"/>
          </w:rPr>
          <w:t>able 7: Outcomes at baseline, 3</w:t>
        </w:r>
        <w:r>
          <w:rPr>
            <w:rFonts w:eastAsia="Times New Roman"/>
          </w:rPr>
          <w:t xml:space="preserve"> and 12-month for patients with 12-month follow-up (overall)</w:t>
        </w:r>
        <w:bookmarkEnd w:id="746"/>
      </w:ins>
    </w:p>
    <w:p w14:paraId="75FCDAF4" w14:textId="2D2C5D84" w:rsidR="007A45F9" w:rsidRDefault="00513F0C" w:rsidP="00513F0C">
      <w:pPr>
        <w:spacing w:after="0"/>
        <w:rPr>
          <w:ins w:id="748" w:author="Davidson, Claudia" w:date="2018-11-26T09:37:00Z"/>
          <w:rFonts w:ascii="Times New Roman" w:eastAsia="Times New Roman" w:hAnsi="Times New Roman" w:cs="Times New Roman"/>
          <w:sz w:val="24"/>
          <w:szCs w:val="24"/>
        </w:rPr>
      </w:pPr>
      <w:ins w:id="749" w:author="Davidson, Claudia" w:date="2018-11-25T17:50:00Z">
        <w:r>
          <w:rPr>
            <w:rFonts w:ascii="Times New Roman" w:eastAsia="Times New Roman" w:hAnsi="Times New Roman" w:cs="Times New Roman"/>
            <w:sz w:val="24"/>
            <w:szCs w:val="24"/>
          </w:rPr>
          <w:t>Pain, ODI and EQ-5D scores, return to activity and work, and patient satisfaction are presented in this table. R</w:t>
        </w:r>
        <w:r w:rsidR="00CE2797">
          <w:rPr>
            <w:rFonts w:ascii="Times New Roman" w:eastAsia="Times New Roman" w:hAnsi="Times New Roman" w:cs="Times New Roman"/>
            <w:sz w:val="24"/>
            <w:szCs w:val="24"/>
          </w:rPr>
          <w:t>esults are given at baseline, 3</w:t>
        </w:r>
        <w:r>
          <w:rPr>
            <w:rFonts w:ascii="Times New Roman" w:eastAsia="Times New Roman" w:hAnsi="Times New Roman" w:cs="Times New Roman"/>
            <w:sz w:val="24"/>
            <w:szCs w:val="24"/>
          </w:rPr>
          <w:t xml:space="preserve"> and 12-month are included for patient reported outcomes. </w:t>
        </w:r>
        <w:r w:rsidRPr="000F4EEF">
          <w:rPr>
            <w:rFonts w:ascii="Times New Roman" w:eastAsia="Times New Roman" w:hAnsi="Times New Roman" w:cs="Times New Roman"/>
            <w:sz w:val="24"/>
            <w:szCs w:val="24"/>
          </w:rPr>
          <w:t>Lower quartile, median, upper quartile, mean and standard deviation are provided for continuous variables; proportion and frequencies are provided for categorical variables.</w:t>
        </w:r>
      </w:ins>
      <w:ins w:id="750" w:author="Davidson, Claudia" w:date="2018-11-27T13:23:00Z">
        <w:r w:rsidR="00CE2797" w:rsidRPr="00CE2797">
          <w:rPr>
            <w:rFonts w:ascii="Times New Roman" w:eastAsia="Times New Roman" w:hAnsi="Times New Roman" w:cs="Times New Roman"/>
            <w:sz w:val="24"/>
            <w:szCs w:val="24"/>
          </w:rPr>
          <w:t xml:space="preserve"> The denominators indicate the number of patients with complete data for that specific variable. </w:t>
        </w:r>
      </w:ins>
      <w:ins w:id="751" w:author="Davidson, Claudia" w:date="2018-11-25T17:50:00Z">
        <w:r>
          <w:rPr>
            <w:rFonts w:ascii="Times New Roman" w:eastAsia="Times New Roman" w:hAnsi="Times New Roman" w:cs="Times New Roman"/>
            <w:sz w:val="24"/>
            <w:szCs w:val="24"/>
          </w:rPr>
          <w:t xml:space="preserve">The </w:t>
        </w:r>
        <w:r w:rsidRPr="00364EF1">
          <w:rPr>
            <w:rFonts w:ascii="Times New Roman" w:eastAsia="Times New Roman" w:hAnsi="Times New Roman" w:cs="Times New Roman"/>
            <w:sz w:val="24"/>
            <w:szCs w:val="24"/>
            <w:rPrChange w:id="752" w:author="Davidson, Claudia" w:date="2018-11-27T12:36:00Z">
              <w:rPr>
                <w:rFonts w:ascii="Times New Roman" w:eastAsia="Times New Roman" w:hAnsi="Times New Roman" w:cs="Times New Roman"/>
                <w:sz w:val="24"/>
                <w:szCs w:val="24"/>
              </w:rPr>
            </w:rPrChange>
          </w:rPr>
          <w:t xml:space="preserve">sample size (N-B, N-3, and N-12) represents the number of patients with complete (non-missing) data. </w:t>
        </w:r>
        <w:r w:rsidRPr="00364EF1">
          <w:rPr>
            <w:rFonts w:ascii="Times New Roman" w:eastAsia="Times New Roman" w:hAnsi="Times New Roman" w:cs="Times New Roman"/>
            <w:sz w:val="24"/>
            <w:szCs w:val="24"/>
            <w:rPrChange w:id="753" w:author="Davidson, Claudia" w:date="2018-11-27T12:36:00Z">
              <w:rPr>
                <w:rFonts w:ascii="Times New Roman" w:eastAsia="Times New Roman" w:hAnsi="Times New Roman" w:cs="Times New Roman"/>
                <w:sz w:val="24"/>
                <w:szCs w:val="24"/>
                <w:highlight w:val="yellow"/>
              </w:rPr>
            </w:rPrChange>
          </w:rPr>
          <w:t>Return to work is a subgroup analysis. Results are only presented for patients who were employed during baseline and who indicated that they intended to return to work after surgery.</w:t>
        </w:r>
        <w:r w:rsidRPr="000F4EEF">
          <w:rPr>
            <w:rFonts w:ascii="Times New Roman" w:eastAsia="Times New Roman" w:hAnsi="Times New Roman" w:cs="Times New Roman"/>
            <w:sz w:val="24"/>
            <w:szCs w:val="24"/>
          </w:rPr>
          <w:t xml:space="preserve"> </w:t>
        </w:r>
      </w:ins>
    </w:p>
    <w:p w14:paraId="49E5D9CF" w14:textId="77777777" w:rsidR="007A45F9" w:rsidRDefault="007A45F9" w:rsidP="00513F0C">
      <w:pPr>
        <w:spacing w:after="0"/>
        <w:rPr>
          <w:ins w:id="754" w:author="Davidson, Claudia" w:date="2018-11-26T09:37:00Z"/>
          <w:rFonts w:ascii="Times New Roman" w:eastAsia="Times New Roman" w:hAnsi="Times New Roman" w:cs="Times New Roman"/>
          <w:sz w:val="24"/>
          <w:szCs w:val="24"/>
        </w:rPr>
      </w:pPr>
    </w:p>
    <w:p w14:paraId="0EE63ADE" w14:textId="0068A746" w:rsidR="00513F0C" w:rsidRDefault="00513F0C" w:rsidP="006E5F32">
      <w:pPr>
        <w:spacing w:after="0"/>
        <w:jc w:val="center"/>
        <w:rPr>
          <w:ins w:id="755" w:author="Davidson, Claudia" w:date="2018-11-25T17:50:00Z"/>
          <w:rFonts w:ascii="Times New Roman" w:eastAsia="Times New Roman" w:hAnsi="Times New Roman" w:cs="Times New Roman"/>
          <w:sz w:val="24"/>
          <w:szCs w:val="24"/>
        </w:rPr>
        <w:pPrChange w:id="756" w:author="Davidson, Claudia" w:date="2018-11-27T13:27:00Z">
          <w:pPr>
            <w:spacing w:after="0"/>
          </w:pPr>
        </w:pPrChange>
      </w:pPr>
      <w:ins w:id="757" w:author="Davidson, Claudia" w:date="2018-11-25T17:50:00Z">
        <w:r>
          <w:rPr>
            <w:noProof/>
          </w:rPr>
          <w:drawing>
            <wp:inline distT="0" distB="0" distL="0" distR="0" wp14:anchorId="587FCC30" wp14:editId="047D137A">
              <wp:extent cx="5943600" cy="160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943600" cy="1609725"/>
                      </a:xfrm>
                      <a:prstGeom prst="rect">
                        <a:avLst/>
                      </a:prstGeom>
                    </pic:spPr>
                  </pic:pic>
                </a:graphicData>
              </a:graphic>
            </wp:inline>
          </w:drawing>
        </w:r>
      </w:ins>
    </w:p>
    <w:p w14:paraId="316D1238" w14:textId="77777777" w:rsidR="00513F0C" w:rsidRDefault="00513F0C" w:rsidP="00513F0C">
      <w:pPr>
        <w:spacing w:after="0"/>
        <w:rPr>
          <w:ins w:id="758" w:author="Davidson, Claudia" w:date="2018-11-25T17:50:00Z"/>
          <w:rFonts w:ascii="Times New Roman" w:eastAsia="Times New Roman" w:hAnsi="Times New Roman" w:cs="Times New Roman"/>
          <w:sz w:val="24"/>
          <w:szCs w:val="24"/>
        </w:rPr>
      </w:pPr>
    </w:p>
    <w:p w14:paraId="2647F795" w14:textId="71683881" w:rsidR="00513F0C" w:rsidRDefault="00513F0C">
      <w:pPr>
        <w:spacing w:after="0"/>
      </w:pPr>
      <w:ins w:id="759" w:author="Davidson, Claudia" w:date="2018-11-25T17:50: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bookmarkStart w:id="760" w:name="_Hlk530990464"/>
      <w:ins w:id="761" w:author="Davidson, Claudia" w:date="2018-11-25T17:55:00Z">
        <w:r>
          <w:rPr>
            <w:rFonts w:ascii="Times New Roman" w:hAnsi="Times New Roman" w:cs="Times New Roman"/>
            <w:sz w:val="24"/>
            <w:szCs w:val="24"/>
          </w:rPr>
          <w:t>Back pain data was available for 4084 patients at baseline, 3915 at 3-month, and 2838 at 12-month for ABC overall. Average back pain</w:t>
        </w:r>
      </w:ins>
      <w:ins w:id="762" w:author="Davidson, Claudia" w:date="2018-11-27T13:31:00Z">
        <w:r w:rsidR="006E5F32">
          <w:rPr>
            <w:rFonts w:ascii="Times New Roman" w:hAnsi="Times New Roman" w:cs="Times New Roman"/>
            <w:sz w:val="24"/>
            <w:szCs w:val="24"/>
          </w:rPr>
          <w:t xml:space="preserve"> is</w:t>
        </w:r>
      </w:ins>
      <w:ins w:id="763" w:author="Davidson, Claudia" w:date="2018-11-25T17:55:00Z">
        <w:r>
          <w:rPr>
            <w:rFonts w:ascii="Times New Roman" w:hAnsi="Times New Roman" w:cs="Times New Roman"/>
            <w:sz w:val="24"/>
            <w:szCs w:val="24"/>
          </w:rPr>
          <w:t xml:space="preserve"> 6.6</w:t>
        </w:r>
      </w:ins>
      <w:ins w:id="764" w:author="Davidson, Claudia" w:date="2018-11-25T17:57:00Z">
        <w:r>
          <w:rPr>
            <w:rFonts w:ascii="Times New Roman" w:hAnsi="Times New Roman" w:cs="Times New Roman"/>
            <w:sz w:val="24"/>
            <w:szCs w:val="24"/>
          </w:rPr>
          <w:t xml:space="preserve"> at baseline, 2.6 at 3-month, and 2.7 at 12-month.</w:t>
        </w:r>
      </w:ins>
      <w:ins w:id="765" w:author="Davidson, Claudia" w:date="2018-11-25T17:59:00Z">
        <w:r w:rsidR="009D3472">
          <w:rPr>
            <w:rFonts w:ascii="Times New Roman" w:hAnsi="Times New Roman" w:cs="Times New Roman"/>
            <w:sz w:val="24"/>
            <w:szCs w:val="24"/>
          </w:rPr>
          <w:t xml:space="preserve"> Return </w:t>
        </w:r>
      </w:ins>
      <w:ins w:id="766" w:author="Davidson, Claudia" w:date="2018-11-25T18:00:00Z">
        <w:r w:rsidR="009D3472">
          <w:rPr>
            <w:rFonts w:ascii="Times New Roman" w:hAnsi="Times New Roman" w:cs="Times New Roman"/>
            <w:sz w:val="24"/>
            <w:szCs w:val="24"/>
          </w:rPr>
          <w:t xml:space="preserve">to work data was available </w:t>
        </w:r>
      </w:ins>
      <w:ins w:id="767" w:author="Davidson, Claudia" w:date="2018-11-25T18:02:00Z">
        <w:r w:rsidR="009D3472">
          <w:rPr>
            <w:rFonts w:ascii="Times New Roman" w:hAnsi="Times New Roman" w:cs="Times New Roman"/>
            <w:sz w:val="24"/>
            <w:szCs w:val="24"/>
          </w:rPr>
          <w:t>for 3105 patients at 3-month and 1708 at 12-month. Of these 2096 (67.5%) returned to work within 3 months of their surgery date and 1308 (76.6%) returned to work within 12 months of their surgery date.</w:t>
        </w:r>
      </w:ins>
      <w:bookmarkEnd w:id="760"/>
    </w:p>
    <w:p w14:paraId="599C38CF" w14:textId="254FA939" w:rsidR="0041609D" w:rsidRDefault="003234AD" w:rsidP="00A43675">
      <w:pPr>
        <w:pStyle w:val="Heading2"/>
      </w:pPr>
      <w:bookmarkStart w:id="768" w:name="_Toc530991302"/>
      <w:bookmarkStart w:id="769" w:name="_Hlk530922380"/>
      <w:r>
        <w:rPr>
          <w:rFonts w:eastAsia="Times New Roman"/>
        </w:rPr>
        <w:t>4</w:t>
      </w:r>
      <w:ins w:id="770" w:author="Davidson, Claudia" w:date="2018-11-25T18:05:00Z">
        <w:r w:rsidR="009D3472">
          <w:rPr>
            <w:rFonts w:eastAsia="Times New Roman"/>
          </w:rPr>
          <w:t>.</w:t>
        </w:r>
      </w:ins>
      <w:del w:id="771" w:author="Davidson, Claudia" w:date="2018-11-25T18:05:00Z">
        <w:r w:rsidR="009B41E3" w:rsidDel="009D3472">
          <w:rPr>
            <w:rFonts w:eastAsia="Times New Roman"/>
          </w:rPr>
          <w:delText>.</w:delText>
        </w:r>
      </w:del>
      <w:ins w:id="772" w:author="Davidson, Claudia" w:date="2018-11-25T18:05:00Z">
        <w:r w:rsidR="009D3472">
          <w:rPr>
            <w:rFonts w:eastAsia="Times New Roman"/>
          </w:rPr>
          <w:t>2</w:t>
        </w:r>
      </w:ins>
      <w:del w:id="773" w:author="Davidson, Claudia" w:date="2018-11-25T18:05:00Z">
        <w:r w:rsidR="009B41E3" w:rsidDel="009D3472">
          <w:rPr>
            <w:rFonts w:eastAsia="Times New Roman"/>
          </w:rPr>
          <w:delText xml:space="preserve">1 </w:delText>
        </w:r>
      </w:del>
      <w:r w:rsidR="009B41E3">
        <w:rPr>
          <w:rFonts w:eastAsia="Times New Roman"/>
        </w:rPr>
        <w:t xml:space="preserve"> </w:t>
      </w:r>
      <w:del w:id="774" w:author="Davidson, Claudia" w:date="2018-11-25T15:02:00Z">
        <w:r w:rsidR="009B41E3" w:rsidDel="003D3E26">
          <w:rPr>
            <w:rFonts w:eastAsia="Times New Roman"/>
          </w:rPr>
          <w:delText xml:space="preserve">Table </w:delText>
        </w:r>
      </w:del>
      <w:ins w:id="775" w:author="Davidson, Claudia" w:date="2018-11-25T15:02:00Z">
        <w:r w:rsidR="003D3E26">
          <w:rPr>
            <w:rFonts w:eastAsia="Times New Roman"/>
          </w:rPr>
          <w:t>Figure 4</w:t>
        </w:r>
      </w:ins>
      <w:del w:id="776" w:author="Davidson, Claudia" w:date="2018-11-25T15:02:00Z">
        <w:r w:rsidR="009B41E3" w:rsidDel="003D3E26">
          <w:rPr>
            <w:rFonts w:eastAsia="Times New Roman"/>
          </w:rPr>
          <w:delText>8</w:delText>
        </w:r>
      </w:del>
      <w:r w:rsidR="009B41E3">
        <w:rPr>
          <w:rFonts w:eastAsia="Times New Roman"/>
        </w:rPr>
        <w:t xml:space="preserve">: </w:t>
      </w:r>
      <w:ins w:id="777" w:author="Davidson, Claudia" w:date="2018-11-25T15:02:00Z">
        <w:r w:rsidR="003D3E26" w:rsidRPr="003D3E26">
          <w:rPr>
            <w:rFonts w:eastAsia="Times New Roman"/>
          </w:rPr>
          <w:t>Means and standard deviations at the three time points</w:t>
        </w:r>
      </w:ins>
      <w:ins w:id="778" w:author="Davidson, Claudia" w:date="2018-11-25T15:04:00Z">
        <w:r w:rsidR="003D3E26">
          <w:rPr>
            <w:rFonts w:eastAsia="Times New Roman"/>
          </w:rPr>
          <w:t xml:space="preserve"> (NRS, ODI, and EQ-5D)</w:t>
        </w:r>
      </w:ins>
      <w:bookmarkEnd w:id="768"/>
      <w:ins w:id="779" w:author="Davidson, Claudia" w:date="2018-11-25T15:02:00Z">
        <w:r w:rsidR="003D3E26" w:rsidRPr="003D3E26" w:rsidDel="003D3E26">
          <w:rPr>
            <w:rFonts w:eastAsia="Times New Roman"/>
          </w:rPr>
          <w:t xml:space="preserve"> </w:t>
        </w:r>
      </w:ins>
      <w:del w:id="780" w:author="Davidson, Claudia" w:date="2018-11-25T15:02:00Z">
        <w:r w:rsidR="005B4418" w:rsidDel="003D3E26">
          <w:rPr>
            <w:rFonts w:eastAsia="Times New Roman"/>
          </w:rPr>
          <w:delText>Outcomes at Baseline, 3 Month and 12 Month for Patients with 12-month Follow-up</w:delText>
        </w:r>
      </w:del>
    </w:p>
    <w:bookmarkEnd w:id="769"/>
    <w:p w14:paraId="593C419A" w14:textId="0E93A0B2" w:rsidR="0041609D" w:rsidRDefault="009B41E3" w:rsidP="003D3E26">
      <w:pPr>
        <w:spacing w:after="0" w:line="240" w:lineRule="auto"/>
        <w:rPr>
          <w:rFonts w:ascii="Times New Roman" w:eastAsia="Times New Roman" w:hAnsi="Times New Roman" w:cs="Times New Roman"/>
          <w:sz w:val="24"/>
          <w:szCs w:val="24"/>
        </w:rPr>
      </w:pPr>
      <w:del w:id="781" w:author="Davidson, Claudia" w:date="2018-11-25T15:04:00Z">
        <w:r w:rsidDel="003D3E26">
          <w:rPr>
            <w:rFonts w:ascii="Times New Roman" w:eastAsia="Times New Roman" w:hAnsi="Times New Roman" w:cs="Times New Roman"/>
            <w:sz w:val="24"/>
            <w:szCs w:val="24"/>
          </w:rPr>
          <w:delText>This table includes mortality, adverse events, patient satisfaction, and utilization. Lower quartile, median, upper quartile, mean and standard deviation for continuous variables; proportion and frequencies are provided for categorical variables</w:delText>
        </w:r>
        <w:r w:rsidR="00C3565D" w:rsidDel="003D3E26">
          <w:rPr>
            <w:rFonts w:ascii="Times New Roman" w:eastAsia="Times New Roman" w:hAnsi="Times New Roman" w:cs="Times New Roman"/>
            <w:sz w:val="24"/>
            <w:szCs w:val="24"/>
          </w:rPr>
          <w:delText>. T</w:delText>
        </w:r>
        <w:r w:rsidDel="003D3E26">
          <w:rPr>
            <w:rFonts w:ascii="Times New Roman" w:eastAsia="Times New Roman" w:hAnsi="Times New Roman" w:cs="Times New Roman"/>
            <w:sz w:val="24"/>
            <w:szCs w:val="24"/>
          </w:rPr>
          <w:delText xml:space="preserve">he denominators indicate the number of </w:delText>
        </w:r>
        <w:r w:rsidR="00C3565D" w:rsidDel="003D3E26">
          <w:rPr>
            <w:rFonts w:ascii="Times New Roman" w:eastAsia="Times New Roman" w:hAnsi="Times New Roman" w:cs="Times New Roman"/>
            <w:sz w:val="24"/>
            <w:szCs w:val="24"/>
          </w:rPr>
          <w:delText>patients with complete data</w:delText>
        </w:r>
        <w:r w:rsidDel="003D3E26">
          <w:rPr>
            <w:rFonts w:ascii="Times New Roman" w:eastAsia="Times New Roman" w:hAnsi="Times New Roman" w:cs="Times New Roman"/>
            <w:sz w:val="24"/>
            <w:szCs w:val="24"/>
          </w:rPr>
          <w:delText xml:space="preserve"> for th</w:delText>
        </w:r>
        <w:r w:rsidR="00C3565D" w:rsidDel="003D3E26">
          <w:rPr>
            <w:rFonts w:ascii="Times New Roman" w:eastAsia="Times New Roman" w:hAnsi="Times New Roman" w:cs="Times New Roman"/>
            <w:sz w:val="24"/>
            <w:szCs w:val="24"/>
          </w:rPr>
          <w:delText xml:space="preserve">at specific </w:delText>
        </w:r>
        <w:r w:rsidDel="003D3E26">
          <w:rPr>
            <w:rFonts w:ascii="Times New Roman" w:eastAsia="Times New Roman" w:hAnsi="Times New Roman" w:cs="Times New Roman"/>
            <w:sz w:val="24"/>
            <w:szCs w:val="24"/>
          </w:rPr>
          <w:delText>variable.</w:delText>
        </w:r>
      </w:del>
      <w:ins w:id="782" w:author="Davidson, Claudia" w:date="2018-11-25T15:04:00Z">
        <w:r w:rsidR="003D3E26">
          <w:rPr>
            <w:rFonts w:ascii="Times New Roman" w:eastAsia="Times New Roman" w:hAnsi="Times New Roman" w:cs="Times New Roman"/>
            <w:sz w:val="24"/>
            <w:szCs w:val="24"/>
          </w:rPr>
          <w:t xml:space="preserve">This figure shows the means and standard deviation </w:t>
        </w:r>
      </w:ins>
      <w:ins w:id="783" w:author="Davidson, Claudia" w:date="2018-11-25T15:11:00Z">
        <w:r w:rsidR="00CA3391">
          <w:rPr>
            <w:rFonts w:ascii="Times New Roman" w:eastAsia="Times New Roman" w:hAnsi="Times New Roman" w:cs="Times New Roman"/>
            <w:sz w:val="24"/>
            <w:szCs w:val="24"/>
          </w:rPr>
          <w:t xml:space="preserve">(SD) </w:t>
        </w:r>
      </w:ins>
      <w:ins w:id="784" w:author="Davidson, Claudia" w:date="2018-11-25T15:04:00Z">
        <w:r w:rsidR="003D3E26">
          <w:rPr>
            <w:rFonts w:ascii="Times New Roman" w:eastAsia="Times New Roman" w:hAnsi="Times New Roman" w:cs="Times New Roman"/>
            <w:sz w:val="24"/>
            <w:szCs w:val="24"/>
          </w:rPr>
          <w:t xml:space="preserve">at </w:t>
        </w:r>
        <w:proofErr w:type="gramStart"/>
        <w:r w:rsidR="003D3E26">
          <w:rPr>
            <w:rFonts w:ascii="Times New Roman" w:eastAsia="Times New Roman" w:hAnsi="Times New Roman" w:cs="Times New Roman"/>
            <w:sz w:val="24"/>
            <w:szCs w:val="24"/>
          </w:rPr>
          <w:t>three time</w:t>
        </w:r>
        <w:proofErr w:type="gramEnd"/>
        <w:r w:rsidR="003D3E26">
          <w:rPr>
            <w:rFonts w:ascii="Times New Roman" w:eastAsia="Times New Roman" w:hAnsi="Times New Roman" w:cs="Times New Roman"/>
            <w:sz w:val="24"/>
            <w:szCs w:val="24"/>
          </w:rPr>
          <w:t xml:space="preserve"> points</w:t>
        </w:r>
      </w:ins>
      <w:ins w:id="785" w:author="Davidson, Claudia" w:date="2018-11-25T15:07:00Z">
        <w:r w:rsidR="006E5F32">
          <w:rPr>
            <w:rFonts w:ascii="Times New Roman" w:eastAsia="Times New Roman" w:hAnsi="Times New Roman" w:cs="Times New Roman"/>
            <w:sz w:val="24"/>
            <w:szCs w:val="24"/>
          </w:rPr>
          <w:t xml:space="preserve"> (baseline and </w:t>
        </w:r>
        <w:r w:rsidR="003D3E26">
          <w:rPr>
            <w:rFonts w:ascii="Times New Roman" w:eastAsia="Times New Roman" w:hAnsi="Times New Roman" w:cs="Times New Roman"/>
            <w:sz w:val="24"/>
            <w:szCs w:val="24"/>
          </w:rPr>
          <w:t xml:space="preserve">3 and </w:t>
        </w:r>
      </w:ins>
      <w:ins w:id="786" w:author="Davidson, Claudia" w:date="2018-11-25T16:36:00Z">
        <w:r w:rsidR="000B535D">
          <w:rPr>
            <w:rFonts w:ascii="Times New Roman" w:eastAsia="Times New Roman" w:hAnsi="Times New Roman" w:cs="Times New Roman"/>
            <w:sz w:val="24"/>
            <w:szCs w:val="24"/>
          </w:rPr>
          <w:t>12-month</w:t>
        </w:r>
      </w:ins>
      <w:ins w:id="787" w:author="Davidson, Claudia" w:date="2018-11-25T15:07:00Z">
        <w:r w:rsidR="003D3E26">
          <w:rPr>
            <w:rFonts w:ascii="Times New Roman" w:eastAsia="Times New Roman" w:hAnsi="Times New Roman" w:cs="Times New Roman"/>
            <w:sz w:val="24"/>
            <w:szCs w:val="24"/>
          </w:rPr>
          <w:t>)</w:t>
        </w:r>
      </w:ins>
      <w:ins w:id="788" w:author="Davidson, Claudia" w:date="2018-11-25T15:04:00Z">
        <w:r w:rsidR="003D3E26">
          <w:rPr>
            <w:rFonts w:ascii="Times New Roman" w:eastAsia="Times New Roman" w:hAnsi="Times New Roman" w:cs="Times New Roman"/>
            <w:sz w:val="24"/>
            <w:szCs w:val="24"/>
          </w:rPr>
          <w:t xml:space="preserve"> for NRS-back/leg pain, ODI, and EQ-5D. </w:t>
        </w:r>
      </w:ins>
      <w:ins w:id="789" w:author="Davidson, Claudia" w:date="2018-11-25T15:08:00Z">
        <w:r w:rsidR="003D3E26">
          <w:rPr>
            <w:rFonts w:ascii="Times New Roman" w:eastAsia="Times New Roman" w:hAnsi="Times New Roman" w:cs="Times New Roman"/>
            <w:sz w:val="24"/>
            <w:szCs w:val="24"/>
          </w:rPr>
          <w:t xml:space="preserve">The </w:t>
        </w:r>
      </w:ins>
      <w:ins w:id="790" w:author="Davidson, Claudia" w:date="2018-11-25T15:11:00Z">
        <w:r w:rsidR="00CA3391">
          <w:rPr>
            <w:rFonts w:ascii="Times New Roman" w:eastAsia="Times New Roman" w:hAnsi="Times New Roman" w:cs="Times New Roman"/>
            <w:sz w:val="24"/>
            <w:szCs w:val="24"/>
          </w:rPr>
          <w:t>red</w:t>
        </w:r>
      </w:ins>
      <w:ins w:id="791" w:author="Davidson, Claudia" w:date="2018-11-25T15:08:00Z">
        <w:r w:rsidR="003D3E26">
          <w:rPr>
            <w:rFonts w:ascii="Times New Roman" w:eastAsia="Times New Roman" w:hAnsi="Times New Roman" w:cs="Times New Roman"/>
            <w:sz w:val="24"/>
            <w:szCs w:val="24"/>
          </w:rPr>
          <w:t xml:space="preserve"> dot indicates the mean for the QOD total and the </w:t>
        </w:r>
      </w:ins>
      <w:ins w:id="792" w:author="Davidson, Claudia" w:date="2018-11-25T15:11:00Z">
        <w:r w:rsidR="00CA3391">
          <w:rPr>
            <w:rFonts w:ascii="Times New Roman" w:eastAsia="Times New Roman" w:hAnsi="Times New Roman" w:cs="Times New Roman"/>
            <w:sz w:val="24"/>
            <w:szCs w:val="24"/>
          </w:rPr>
          <w:t xml:space="preserve">blue </w:t>
        </w:r>
      </w:ins>
      <w:ins w:id="793" w:author="Davidson, Claudia" w:date="2018-11-25T15:08:00Z">
        <w:r w:rsidR="003D3E26">
          <w:rPr>
            <w:rFonts w:ascii="Times New Roman" w:eastAsia="Times New Roman" w:hAnsi="Times New Roman" w:cs="Times New Roman"/>
            <w:sz w:val="24"/>
            <w:szCs w:val="24"/>
          </w:rPr>
          <w:t xml:space="preserve">star </w:t>
        </w:r>
      </w:ins>
      <w:ins w:id="794" w:author="Davidson, Claudia" w:date="2018-11-25T15:09:00Z">
        <w:r w:rsidR="003D3E26">
          <w:rPr>
            <w:rFonts w:ascii="Times New Roman" w:eastAsia="Times New Roman" w:hAnsi="Times New Roman" w:cs="Times New Roman"/>
            <w:sz w:val="24"/>
            <w:szCs w:val="24"/>
          </w:rPr>
          <w:t>represents</w:t>
        </w:r>
      </w:ins>
      <w:ins w:id="795" w:author="Davidson, Claudia" w:date="2018-11-27T13:33:00Z">
        <w:r w:rsidR="006E5F32">
          <w:rPr>
            <w:rFonts w:ascii="Times New Roman" w:eastAsia="Times New Roman" w:hAnsi="Times New Roman" w:cs="Times New Roman"/>
            <w:sz w:val="24"/>
            <w:szCs w:val="24"/>
          </w:rPr>
          <w:t xml:space="preserve"> the mean for</w:t>
        </w:r>
      </w:ins>
      <w:ins w:id="796" w:author="Davidson, Claudia" w:date="2018-11-25T15:08:00Z">
        <w:r w:rsidR="003D3E26">
          <w:rPr>
            <w:rFonts w:ascii="Times New Roman" w:eastAsia="Times New Roman" w:hAnsi="Times New Roman" w:cs="Times New Roman"/>
            <w:sz w:val="24"/>
            <w:szCs w:val="24"/>
          </w:rPr>
          <w:t xml:space="preserve"> your site. </w:t>
        </w:r>
      </w:ins>
    </w:p>
    <w:p w14:paraId="6563BD8C" w14:textId="77777777" w:rsidR="00C3565D" w:rsidDel="006E5F32" w:rsidRDefault="00C3565D">
      <w:pPr>
        <w:spacing w:after="0" w:line="240" w:lineRule="auto"/>
        <w:rPr>
          <w:del w:id="797" w:author="Davidson, Claudia" w:date="2018-11-27T13:29:00Z"/>
        </w:rPr>
      </w:pPr>
    </w:p>
    <w:p w14:paraId="77AD9A11" w14:textId="60F8164A" w:rsidR="0041609D" w:rsidRDefault="006E5F32" w:rsidP="006E5F32">
      <w:pPr>
        <w:spacing w:after="0" w:line="240" w:lineRule="auto"/>
        <w:jc w:val="center"/>
        <w:pPrChange w:id="798" w:author="Davidson, Claudia" w:date="2018-11-27T13:29:00Z">
          <w:pPr>
            <w:spacing w:after="0" w:line="240" w:lineRule="auto"/>
            <w:jc w:val="center"/>
          </w:pPr>
        </w:pPrChange>
      </w:pPr>
      <w:ins w:id="799" w:author="Davidson, Claudia" w:date="2018-11-27T13:28:00Z">
        <w:r>
          <w:rPr>
            <w:noProof/>
          </w:rPr>
          <w:drawing>
            <wp:inline distT="0" distB="0" distL="0" distR="0" wp14:anchorId="287BFDA2" wp14:editId="511779C5">
              <wp:extent cx="4048316" cy="72237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4048316" cy="7223760"/>
                      </a:xfrm>
                      <a:prstGeom prst="rect">
                        <a:avLst/>
                      </a:prstGeom>
                    </pic:spPr>
                  </pic:pic>
                </a:graphicData>
              </a:graphic>
            </wp:inline>
          </w:drawing>
        </w:r>
      </w:ins>
    </w:p>
    <w:p w14:paraId="51388B55" w14:textId="77777777" w:rsidR="00CA3391" w:rsidRDefault="00CA3391" w:rsidP="00CA3391">
      <w:pPr>
        <w:pStyle w:val="Default"/>
        <w:rPr>
          <w:ins w:id="800" w:author="Davidson, Claudia" w:date="2018-11-25T15:11:00Z"/>
        </w:rPr>
      </w:pPr>
    </w:p>
    <w:p w14:paraId="119732BE" w14:textId="2094FEDA" w:rsidR="00CA3391" w:rsidRDefault="00CA3391" w:rsidP="00CA3391">
      <w:pPr>
        <w:spacing w:after="0"/>
        <w:rPr>
          <w:ins w:id="801" w:author="Davidson, Claudia" w:date="2018-11-25T15:17:00Z"/>
          <w:rFonts w:ascii="Times New Roman" w:hAnsi="Times New Roman" w:cs="Times New Roman"/>
          <w:sz w:val="24"/>
          <w:szCs w:val="24"/>
        </w:rPr>
      </w:pPr>
      <w:ins w:id="802" w:author="Davidson, Claudia" w:date="2018-11-25T15:12: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ins w:id="803" w:author="Davidson, Claudia" w:date="2018-11-25T18:46:00Z">
        <w:r w:rsidR="00370569">
          <w:rPr>
            <w:rFonts w:ascii="Times New Roman" w:hAnsi="Times New Roman" w:cs="Times New Roman"/>
            <w:sz w:val="24"/>
            <w:szCs w:val="24"/>
          </w:rPr>
          <w:t>Average ODI score was ~50 at baseline, ~25 at 3-month, and ~20 at 12-month showing a</w:t>
        </w:r>
      </w:ins>
      <w:ins w:id="804" w:author="Davidson, Claudia" w:date="2018-11-25T18:49:00Z">
        <w:r w:rsidR="00370569">
          <w:rPr>
            <w:rFonts w:ascii="Times New Roman" w:hAnsi="Times New Roman" w:cs="Times New Roman"/>
            <w:sz w:val="24"/>
            <w:szCs w:val="24"/>
          </w:rPr>
          <w:t>n</w:t>
        </w:r>
      </w:ins>
      <w:ins w:id="805" w:author="Davidson, Claudia" w:date="2018-11-25T18:46:00Z">
        <w:r w:rsidR="00370569">
          <w:rPr>
            <w:rFonts w:ascii="Times New Roman" w:hAnsi="Times New Roman" w:cs="Times New Roman"/>
            <w:sz w:val="24"/>
            <w:szCs w:val="24"/>
          </w:rPr>
          <w:t xml:space="preserve"> improvement in </w:t>
        </w:r>
      </w:ins>
      <w:ins w:id="806" w:author="Davidson, Claudia" w:date="2018-11-25T18:50:00Z">
        <w:r w:rsidR="006E5F32">
          <w:rPr>
            <w:rFonts w:ascii="Times New Roman" w:hAnsi="Times New Roman" w:cs="Times New Roman"/>
            <w:sz w:val="24"/>
            <w:szCs w:val="24"/>
          </w:rPr>
          <w:t>functional impairment.</w:t>
        </w:r>
      </w:ins>
    </w:p>
    <w:p w14:paraId="7B1BE200" w14:textId="5C5017AF" w:rsidR="00CA3391" w:rsidRDefault="00CA3391" w:rsidP="00CA3391">
      <w:pPr>
        <w:pStyle w:val="Heading2"/>
        <w:rPr>
          <w:ins w:id="807" w:author="Davidson, Claudia" w:date="2018-11-25T15:17:00Z"/>
        </w:rPr>
      </w:pPr>
      <w:bookmarkStart w:id="808" w:name="_Toc530991303"/>
      <w:ins w:id="809" w:author="Davidson, Claudia" w:date="2018-11-25T15:17:00Z">
        <w:r>
          <w:rPr>
            <w:rFonts w:eastAsia="Times New Roman"/>
          </w:rPr>
          <w:lastRenderedPageBreak/>
          <w:t>4</w:t>
        </w:r>
        <w:r w:rsidR="009D3472">
          <w:rPr>
            <w:rFonts w:eastAsia="Times New Roman"/>
          </w:rPr>
          <w:t>.3</w:t>
        </w:r>
        <w:r>
          <w:rPr>
            <w:rFonts w:eastAsia="Times New Roman"/>
          </w:rPr>
          <w:t xml:space="preserve"> Table 8: </w:t>
        </w:r>
      </w:ins>
      <w:ins w:id="810" w:author="Davidson, Claudia" w:date="2018-11-25T15:19:00Z">
        <w:r>
          <w:rPr>
            <w:rFonts w:eastAsia="Times New Roman"/>
          </w:rPr>
          <w:t xml:space="preserve">Outcomes at </w:t>
        </w:r>
        <w:r w:rsidR="00812631">
          <w:rPr>
            <w:rFonts w:eastAsia="Times New Roman"/>
          </w:rPr>
          <w:t xml:space="preserve">baseline, </w:t>
        </w:r>
      </w:ins>
      <w:ins w:id="811" w:author="Davidson, Claudia" w:date="2018-11-25T16:36:00Z">
        <w:r w:rsidR="000B535D">
          <w:rPr>
            <w:rFonts w:eastAsia="Times New Roman"/>
          </w:rPr>
          <w:t>3-month</w:t>
        </w:r>
      </w:ins>
      <w:ins w:id="812" w:author="Davidson, Claudia" w:date="2018-11-25T15:19:00Z">
        <w:r w:rsidR="00812631">
          <w:rPr>
            <w:rFonts w:eastAsia="Times New Roman"/>
          </w:rPr>
          <w:t xml:space="preserve"> and </w:t>
        </w:r>
      </w:ins>
      <w:ins w:id="813" w:author="Davidson, Claudia" w:date="2018-11-25T16:36:00Z">
        <w:r w:rsidR="000B535D">
          <w:rPr>
            <w:rFonts w:eastAsia="Times New Roman"/>
          </w:rPr>
          <w:t>12-month</w:t>
        </w:r>
      </w:ins>
      <w:ins w:id="814" w:author="Davidson, Claudia" w:date="2018-11-25T15:19:00Z">
        <w:r w:rsidR="00812631">
          <w:rPr>
            <w:rFonts w:eastAsia="Times New Roman"/>
          </w:rPr>
          <w:t xml:space="preserve"> for patients with 12-month follow-up (by procedure)</w:t>
        </w:r>
      </w:ins>
      <w:bookmarkEnd w:id="808"/>
    </w:p>
    <w:p w14:paraId="56EC13C0" w14:textId="61DEE798" w:rsidR="00CA3391" w:rsidRDefault="00CA3391" w:rsidP="00CA3391">
      <w:pPr>
        <w:spacing w:after="0"/>
        <w:rPr>
          <w:ins w:id="815" w:author="Davidson, Claudia" w:date="2018-11-26T09:37:00Z"/>
          <w:rFonts w:ascii="Times New Roman" w:eastAsia="Times New Roman" w:hAnsi="Times New Roman" w:cs="Times New Roman"/>
          <w:sz w:val="24"/>
          <w:szCs w:val="24"/>
        </w:rPr>
      </w:pPr>
      <w:ins w:id="816" w:author="Davidson, Claudia" w:date="2018-11-25T15:18:00Z">
        <w:r>
          <w:rPr>
            <w:rFonts w:ascii="Times New Roman" w:eastAsia="Times New Roman" w:hAnsi="Times New Roman" w:cs="Times New Roman"/>
            <w:sz w:val="24"/>
            <w:szCs w:val="24"/>
          </w:rPr>
          <w:t>This</w:t>
        </w:r>
        <w:r w:rsidR="006E5F32">
          <w:rPr>
            <w:rFonts w:ascii="Times New Roman" w:eastAsia="Times New Roman" w:hAnsi="Times New Roman" w:cs="Times New Roman"/>
            <w:sz w:val="24"/>
            <w:szCs w:val="24"/>
          </w:rPr>
          <w:t xml:space="preserve"> table is </w:t>
        </w:r>
        <w:proofErr w:type="gramStart"/>
        <w:r w:rsidR="006E5F32">
          <w:rPr>
            <w:rFonts w:ascii="Times New Roman" w:eastAsia="Times New Roman" w:hAnsi="Times New Roman" w:cs="Times New Roman"/>
            <w:sz w:val="24"/>
            <w:szCs w:val="24"/>
          </w:rPr>
          <w:t>similar to</w:t>
        </w:r>
        <w:proofErr w:type="gramEnd"/>
        <w:r w:rsidR="006E5F32">
          <w:rPr>
            <w:rFonts w:ascii="Times New Roman" w:eastAsia="Times New Roman" w:hAnsi="Times New Roman" w:cs="Times New Roman"/>
            <w:sz w:val="24"/>
            <w:szCs w:val="24"/>
          </w:rPr>
          <w:t xml:space="preserve"> table 7 but </w:t>
        </w:r>
        <w:r>
          <w:rPr>
            <w:rFonts w:ascii="Times New Roman" w:eastAsia="Times New Roman" w:hAnsi="Times New Roman" w:cs="Times New Roman"/>
            <w:sz w:val="24"/>
            <w:szCs w:val="24"/>
          </w:rPr>
          <w:t xml:space="preserve">broken down by surgical procedures. </w:t>
        </w:r>
      </w:ins>
      <w:ins w:id="817" w:author="Davidson, Claudia" w:date="2018-11-25T15:17:00Z">
        <w:r>
          <w:rPr>
            <w:rFonts w:ascii="Times New Roman" w:eastAsia="Times New Roman" w:hAnsi="Times New Roman" w:cs="Times New Roman"/>
            <w:sz w:val="24"/>
            <w:szCs w:val="24"/>
          </w:rPr>
          <w:t xml:space="preserve">Pain, ODI and EQ-5D scores, return to activity and work, and patient satisfaction are presented. Results are given at baseline, 3- and 12-month are included for patient reported outcomes. </w:t>
        </w:r>
        <w:r w:rsidRPr="000F4EEF">
          <w:rPr>
            <w:rFonts w:ascii="Times New Roman" w:eastAsia="Times New Roman" w:hAnsi="Times New Roman" w:cs="Times New Roman"/>
            <w:sz w:val="24"/>
            <w:szCs w:val="24"/>
          </w:rPr>
          <w:t xml:space="preserve">Lower quartile, median, upper quartile, mean and standard deviation are provided for continuous variables; proportion and frequencies are provided for categorical variables. </w:t>
        </w:r>
        <w:r>
          <w:rPr>
            <w:rFonts w:ascii="Times New Roman" w:eastAsia="Times New Roman" w:hAnsi="Times New Roman" w:cs="Times New Roman"/>
            <w:sz w:val="24"/>
            <w:szCs w:val="24"/>
          </w:rPr>
          <w:t>The sample size (N-B, N-3, and N-12) represents the number of patients with complete (non-</w:t>
        </w:r>
        <w:r w:rsidRPr="00364EF1">
          <w:rPr>
            <w:rFonts w:ascii="Times New Roman" w:eastAsia="Times New Roman" w:hAnsi="Times New Roman" w:cs="Times New Roman"/>
            <w:sz w:val="24"/>
            <w:szCs w:val="24"/>
            <w:rPrChange w:id="818" w:author="Davidson, Claudia" w:date="2018-11-27T12:37:00Z">
              <w:rPr>
                <w:rFonts w:ascii="Times New Roman" w:eastAsia="Times New Roman" w:hAnsi="Times New Roman" w:cs="Times New Roman"/>
                <w:sz w:val="24"/>
                <w:szCs w:val="24"/>
              </w:rPr>
            </w:rPrChange>
          </w:rPr>
          <w:t xml:space="preserve">missing) data. </w:t>
        </w:r>
        <w:r w:rsidRPr="00364EF1">
          <w:rPr>
            <w:rFonts w:ascii="Times New Roman" w:eastAsia="Times New Roman" w:hAnsi="Times New Roman" w:cs="Times New Roman"/>
            <w:sz w:val="24"/>
            <w:szCs w:val="24"/>
            <w:rPrChange w:id="819" w:author="Davidson, Claudia" w:date="2018-11-27T12:37:00Z">
              <w:rPr>
                <w:rFonts w:ascii="Times New Roman" w:eastAsia="Times New Roman" w:hAnsi="Times New Roman" w:cs="Times New Roman"/>
                <w:sz w:val="24"/>
                <w:szCs w:val="24"/>
                <w:highlight w:val="yellow"/>
              </w:rPr>
            </w:rPrChange>
          </w:rPr>
          <w:t>Return to work is a subgroup analysis. Results are only presented for patients who were employed during baseline and who indicated that they intended to return to work after surgery.</w:t>
        </w:r>
      </w:ins>
    </w:p>
    <w:p w14:paraId="217EE8A0" w14:textId="77777777" w:rsidR="007A45F9" w:rsidRPr="00D31175" w:rsidRDefault="007A45F9" w:rsidP="00CA3391">
      <w:pPr>
        <w:spacing w:after="0"/>
        <w:rPr>
          <w:ins w:id="820" w:author="Davidson, Claudia" w:date="2018-11-25T15:12:00Z"/>
        </w:rPr>
      </w:pPr>
    </w:p>
    <w:p w14:paraId="59FC784F" w14:textId="6BEC302B" w:rsidR="0041609D" w:rsidDel="00CA3391" w:rsidRDefault="0041609D" w:rsidP="00CA3391">
      <w:pPr>
        <w:spacing w:after="0" w:line="240" w:lineRule="auto"/>
        <w:rPr>
          <w:del w:id="821" w:author="Davidson, Claudia" w:date="2018-11-25T15:12:00Z"/>
        </w:rPr>
      </w:pPr>
    </w:p>
    <w:p w14:paraId="45A04B89" w14:textId="781E4567" w:rsidR="0072349B" w:rsidDel="00812631" w:rsidRDefault="007F4E39">
      <w:pPr>
        <w:spacing w:after="0" w:line="240" w:lineRule="auto"/>
        <w:jc w:val="center"/>
        <w:rPr>
          <w:del w:id="822" w:author="Davidson, Claudia" w:date="2018-11-25T15:30:00Z"/>
          <w:rFonts w:ascii="Times New Roman" w:hAnsi="Times New Roman" w:cs="Times New Roman"/>
          <w:b/>
          <w:sz w:val="24"/>
          <w:szCs w:val="24"/>
        </w:rPr>
        <w:pPrChange w:id="823" w:author="Davidson, Claudia" w:date="2018-11-25T15:40:00Z">
          <w:pPr>
            <w:spacing w:after="0"/>
          </w:pPr>
        </w:pPrChange>
      </w:pPr>
      <w:r>
        <w:rPr>
          <w:noProof/>
        </w:rPr>
        <w:drawing>
          <wp:inline distT="0" distB="0" distL="0" distR="0" wp14:anchorId="6E162DEE" wp14:editId="0F01AAE5">
            <wp:extent cx="5943600" cy="344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943600" cy="3449955"/>
                    </a:xfrm>
                    <a:prstGeom prst="rect">
                      <a:avLst/>
                    </a:prstGeom>
                  </pic:spPr>
                </pic:pic>
              </a:graphicData>
            </a:graphic>
          </wp:inline>
        </w:drawing>
      </w:r>
    </w:p>
    <w:p w14:paraId="3C59814C" w14:textId="50C20445" w:rsidR="00812631" w:rsidRDefault="00812631">
      <w:pPr>
        <w:spacing w:after="0" w:line="240" w:lineRule="auto"/>
        <w:jc w:val="center"/>
        <w:rPr>
          <w:ins w:id="824" w:author="Davidson, Claudia" w:date="2018-11-25T15:30:00Z"/>
          <w:rFonts w:ascii="Times New Roman" w:hAnsi="Times New Roman" w:cs="Times New Roman"/>
          <w:b/>
          <w:sz w:val="24"/>
          <w:szCs w:val="24"/>
        </w:rPr>
        <w:pPrChange w:id="825" w:author="Davidson, Claudia" w:date="2018-11-25T15:40:00Z">
          <w:pPr>
            <w:spacing w:after="0" w:line="240" w:lineRule="auto"/>
          </w:pPr>
        </w:pPrChange>
      </w:pPr>
    </w:p>
    <w:p w14:paraId="3E2AA5BB" w14:textId="77777777" w:rsidR="00812631" w:rsidRDefault="00812631">
      <w:pPr>
        <w:spacing w:after="0" w:line="240" w:lineRule="auto"/>
        <w:rPr>
          <w:ins w:id="826" w:author="Davidson, Claudia" w:date="2018-11-25T15:30:00Z"/>
          <w:rFonts w:ascii="Times New Roman" w:eastAsia="Times New Roman" w:hAnsi="Times New Roman" w:cs="Times New Roman"/>
          <w:b/>
          <w:color w:val="4F81BD"/>
          <w:sz w:val="24"/>
          <w:szCs w:val="24"/>
        </w:rPr>
      </w:pPr>
    </w:p>
    <w:p w14:paraId="317EA2A2" w14:textId="384A8583" w:rsidR="0072349B" w:rsidRPr="00812631" w:rsidDel="00812631" w:rsidRDefault="00812631">
      <w:pPr>
        <w:spacing w:after="0" w:line="240" w:lineRule="auto"/>
        <w:rPr>
          <w:del w:id="827" w:author="Davidson, Claudia" w:date="2018-11-25T15:29:00Z"/>
          <w:rFonts w:ascii="Times New Roman" w:hAnsi="Times New Roman" w:cs="Times New Roman"/>
          <w:sz w:val="24"/>
          <w:szCs w:val="24"/>
          <w:rPrChange w:id="828" w:author="Davidson, Claudia" w:date="2018-11-25T15:30:00Z">
            <w:rPr>
              <w:del w:id="829" w:author="Davidson, Claudia" w:date="2018-11-25T15:29:00Z"/>
              <w:rFonts w:ascii="Times New Roman" w:eastAsia="Times New Roman" w:hAnsi="Times New Roman" w:cs="Times New Roman"/>
              <w:b/>
              <w:color w:val="4F81BD"/>
              <w:sz w:val="24"/>
              <w:szCs w:val="24"/>
            </w:rPr>
          </w:rPrChange>
        </w:rPr>
        <w:pPrChange w:id="830" w:author="Davidson, Claudia" w:date="2018-11-25T15:30:00Z">
          <w:pPr>
            <w:tabs>
              <w:tab w:val="left" w:pos="3868"/>
            </w:tabs>
            <w:spacing w:after="0" w:line="240" w:lineRule="auto"/>
          </w:pPr>
        </w:pPrChange>
      </w:pPr>
      <w:bookmarkStart w:id="831" w:name="_Hlk530923194"/>
      <w:ins w:id="832" w:author="Davidson, Claudia" w:date="2018-11-25T15:30: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ins w:id="833" w:author="Davidson, Claudia" w:date="2018-11-26T10:12:00Z">
        <w:r w:rsidR="001D6300">
          <w:rPr>
            <w:rFonts w:ascii="Times New Roman" w:hAnsi="Times New Roman" w:cs="Times New Roman"/>
            <w:sz w:val="24"/>
            <w:szCs w:val="24"/>
          </w:rPr>
          <w:t xml:space="preserve">Back pain data was available for </w:t>
        </w:r>
        <w:r w:rsidR="00FC20A5">
          <w:rPr>
            <w:rFonts w:ascii="Times New Roman" w:hAnsi="Times New Roman" w:cs="Times New Roman"/>
            <w:sz w:val="24"/>
            <w:szCs w:val="24"/>
          </w:rPr>
          <w:t>2111 discectomy</w:t>
        </w:r>
        <w:r w:rsidR="001D6300">
          <w:rPr>
            <w:rFonts w:ascii="Times New Roman" w:hAnsi="Times New Roman" w:cs="Times New Roman"/>
            <w:sz w:val="24"/>
            <w:szCs w:val="24"/>
          </w:rPr>
          <w:t xml:space="preserve"> patients at baseline, </w:t>
        </w:r>
        <w:r w:rsidR="00FC20A5">
          <w:rPr>
            <w:rFonts w:ascii="Times New Roman" w:hAnsi="Times New Roman" w:cs="Times New Roman"/>
            <w:sz w:val="24"/>
            <w:szCs w:val="24"/>
          </w:rPr>
          <w:t>2036</w:t>
        </w:r>
        <w:r w:rsidR="001D6300">
          <w:rPr>
            <w:rFonts w:ascii="Times New Roman" w:hAnsi="Times New Roman" w:cs="Times New Roman"/>
            <w:sz w:val="24"/>
            <w:szCs w:val="24"/>
          </w:rPr>
          <w:t xml:space="preserve"> at 3-month, and </w:t>
        </w:r>
      </w:ins>
      <w:ins w:id="834" w:author="Davidson, Claudia" w:date="2018-11-26T10:13:00Z">
        <w:r w:rsidR="00FC20A5">
          <w:rPr>
            <w:rFonts w:ascii="Times New Roman" w:hAnsi="Times New Roman" w:cs="Times New Roman"/>
            <w:sz w:val="24"/>
            <w:szCs w:val="24"/>
          </w:rPr>
          <w:t>1518</w:t>
        </w:r>
      </w:ins>
      <w:ins w:id="835" w:author="Davidson, Claudia" w:date="2018-11-26T10:12:00Z">
        <w:r w:rsidR="001D6300">
          <w:rPr>
            <w:rFonts w:ascii="Times New Roman" w:hAnsi="Times New Roman" w:cs="Times New Roman"/>
            <w:sz w:val="24"/>
            <w:szCs w:val="24"/>
          </w:rPr>
          <w:t xml:space="preserve"> at 12-month for ABC</w:t>
        </w:r>
        <w:r w:rsidR="00FC20A5">
          <w:rPr>
            <w:rFonts w:ascii="Times New Roman" w:hAnsi="Times New Roman" w:cs="Times New Roman"/>
            <w:sz w:val="24"/>
            <w:szCs w:val="24"/>
          </w:rPr>
          <w:t>. Average back pain</w:t>
        </w:r>
      </w:ins>
      <w:ins w:id="836" w:author="Davidson, Claudia" w:date="2018-11-27T13:36:00Z">
        <w:r w:rsidR="0020424B">
          <w:rPr>
            <w:rFonts w:ascii="Times New Roman" w:hAnsi="Times New Roman" w:cs="Times New Roman"/>
            <w:sz w:val="24"/>
            <w:szCs w:val="24"/>
          </w:rPr>
          <w:t xml:space="preserve"> is</w:t>
        </w:r>
      </w:ins>
      <w:ins w:id="837" w:author="Davidson, Claudia" w:date="2018-11-26T10:12:00Z">
        <w:r w:rsidR="00FC20A5">
          <w:rPr>
            <w:rFonts w:ascii="Times New Roman" w:hAnsi="Times New Roman" w:cs="Times New Roman"/>
            <w:sz w:val="24"/>
            <w:szCs w:val="24"/>
          </w:rPr>
          <w:t xml:space="preserve"> 6.5 at baseline, 2.5 at 3-month, and 2.6</w:t>
        </w:r>
        <w:r w:rsidR="001D6300">
          <w:rPr>
            <w:rFonts w:ascii="Times New Roman" w:hAnsi="Times New Roman" w:cs="Times New Roman"/>
            <w:sz w:val="24"/>
            <w:szCs w:val="24"/>
          </w:rPr>
          <w:t xml:space="preserve"> at 12-month. Return to work data was available for </w:t>
        </w:r>
      </w:ins>
      <w:ins w:id="838" w:author="Davidson, Claudia" w:date="2018-11-26T10:14:00Z">
        <w:r w:rsidR="00FC20A5">
          <w:rPr>
            <w:rFonts w:ascii="Times New Roman" w:hAnsi="Times New Roman" w:cs="Times New Roman"/>
            <w:sz w:val="24"/>
            <w:szCs w:val="24"/>
          </w:rPr>
          <w:t>1773</w:t>
        </w:r>
      </w:ins>
      <w:ins w:id="839" w:author="Davidson, Claudia" w:date="2018-11-26T10:12:00Z">
        <w:r w:rsidR="001D6300">
          <w:rPr>
            <w:rFonts w:ascii="Times New Roman" w:hAnsi="Times New Roman" w:cs="Times New Roman"/>
            <w:sz w:val="24"/>
            <w:szCs w:val="24"/>
          </w:rPr>
          <w:t xml:space="preserve"> patients at 3-month and </w:t>
        </w:r>
      </w:ins>
      <w:ins w:id="840" w:author="Davidson, Claudia" w:date="2018-11-26T10:14:00Z">
        <w:r w:rsidR="00FC20A5">
          <w:rPr>
            <w:rFonts w:ascii="Times New Roman" w:hAnsi="Times New Roman" w:cs="Times New Roman"/>
            <w:sz w:val="24"/>
            <w:szCs w:val="24"/>
          </w:rPr>
          <w:t>957</w:t>
        </w:r>
      </w:ins>
      <w:ins w:id="841" w:author="Davidson, Claudia" w:date="2018-11-26T10:12:00Z">
        <w:r w:rsidR="001D6300">
          <w:rPr>
            <w:rFonts w:ascii="Times New Roman" w:hAnsi="Times New Roman" w:cs="Times New Roman"/>
            <w:sz w:val="24"/>
            <w:szCs w:val="24"/>
          </w:rPr>
          <w:t xml:space="preserve"> at 12-month. Of these </w:t>
        </w:r>
      </w:ins>
      <w:ins w:id="842" w:author="Davidson, Claudia" w:date="2018-11-26T10:14:00Z">
        <w:r w:rsidR="00FC20A5">
          <w:rPr>
            <w:rFonts w:ascii="Times New Roman" w:hAnsi="Times New Roman" w:cs="Times New Roman"/>
            <w:sz w:val="24"/>
            <w:szCs w:val="24"/>
          </w:rPr>
          <w:t>1323</w:t>
        </w:r>
      </w:ins>
      <w:ins w:id="843" w:author="Davidson, Claudia" w:date="2018-11-26T10:12:00Z">
        <w:r w:rsidR="00FC20A5">
          <w:rPr>
            <w:rFonts w:ascii="Times New Roman" w:hAnsi="Times New Roman" w:cs="Times New Roman"/>
            <w:sz w:val="24"/>
            <w:szCs w:val="24"/>
          </w:rPr>
          <w:t xml:space="preserve"> (74.6</w:t>
        </w:r>
        <w:r w:rsidR="001D6300">
          <w:rPr>
            <w:rFonts w:ascii="Times New Roman" w:hAnsi="Times New Roman" w:cs="Times New Roman"/>
            <w:sz w:val="24"/>
            <w:szCs w:val="24"/>
          </w:rPr>
          <w:t xml:space="preserve">%) returned to work within 3 months of their surgery date and </w:t>
        </w:r>
      </w:ins>
      <w:ins w:id="844" w:author="Davidson, Claudia" w:date="2018-11-26T10:15:00Z">
        <w:r w:rsidR="00FC20A5">
          <w:rPr>
            <w:rFonts w:ascii="Times New Roman" w:hAnsi="Times New Roman" w:cs="Times New Roman"/>
            <w:sz w:val="24"/>
            <w:szCs w:val="24"/>
          </w:rPr>
          <w:t>794</w:t>
        </w:r>
      </w:ins>
      <w:ins w:id="845" w:author="Davidson, Claudia" w:date="2018-11-26T10:12:00Z">
        <w:r w:rsidR="001D6300">
          <w:rPr>
            <w:rFonts w:ascii="Times New Roman" w:hAnsi="Times New Roman" w:cs="Times New Roman"/>
            <w:sz w:val="24"/>
            <w:szCs w:val="24"/>
          </w:rPr>
          <w:t xml:space="preserve"> (</w:t>
        </w:r>
      </w:ins>
      <w:ins w:id="846" w:author="Davidson, Claudia" w:date="2018-11-26T10:15:00Z">
        <w:r w:rsidR="00FC20A5">
          <w:rPr>
            <w:rFonts w:ascii="Times New Roman" w:hAnsi="Times New Roman" w:cs="Times New Roman"/>
            <w:sz w:val="24"/>
            <w:szCs w:val="24"/>
          </w:rPr>
          <w:t>83</w:t>
        </w:r>
      </w:ins>
      <w:ins w:id="847" w:author="Davidson, Claudia" w:date="2018-11-26T10:12:00Z">
        <w:r w:rsidR="001D6300">
          <w:rPr>
            <w:rFonts w:ascii="Times New Roman" w:hAnsi="Times New Roman" w:cs="Times New Roman"/>
            <w:sz w:val="24"/>
            <w:szCs w:val="24"/>
          </w:rPr>
          <w:t>%) returned to work within 12 months of their surgery date.</w:t>
        </w:r>
      </w:ins>
    </w:p>
    <w:bookmarkEnd w:id="831"/>
    <w:p w14:paraId="6231EEDA" w14:textId="0524C889" w:rsidR="0072349B" w:rsidDel="00812631" w:rsidRDefault="0072349B">
      <w:pPr>
        <w:spacing w:after="0" w:line="240" w:lineRule="auto"/>
        <w:rPr>
          <w:del w:id="848" w:author="Davidson, Claudia" w:date="2018-11-25T15:29:00Z"/>
          <w:rFonts w:ascii="Times New Roman" w:eastAsia="Times New Roman" w:hAnsi="Times New Roman" w:cs="Times New Roman"/>
          <w:b/>
          <w:color w:val="4F81BD"/>
          <w:sz w:val="24"/>
          <w:szCs w:val="24"/>
        </w:rPr>
      </w:pPr>
    </w:p>
    <w:p w14:paraId="30A4FE68" w14:textId="77777777" w:rsidR="0072349B" w:rsidDel="00812631" w:rsidRDefault="0072349B">
      <w:pPr>
        <w:spacing w:after="0" w:line="240" w:lineRule="auto"/>
        <w:rPr>
          <w:del w:id="849" w:author="Davidson, Claudia" w:date="2018-11-25T15:29:00Z"/>
          <w:rFonts w:ascii="Times New Roman" w:eastAsia="Times New Roman" w:hAnsi="Times New Roman" w:cs="Times New Roman"/>
          <w:b/>
          <w:color w:val="4F81BD"/>
          <w:sz w:val="24"/>
          <w:szCs w:val="24"/>
        </w:rPr>
      </w:pPr>
    </w:p>
    <w:p w14:paraId="44C0B41F" w14:textId="77777777" w:rsidR="0072349B" w:rsidRDefault="0072349B" w:rsidP="00A43675">
      <w:pPr>
        <w:tabs>
          <w:tab w:val="left" w:pos="3868"/>
        </w:tabs>
        <w:spacing w:after="0" w:line="240" w:lineRule="auto"/>
        <w:rPr>
          <w:rFonts w:ascii="Times New Roman" w:eastAsia="Times New Roman" w:hAnsi="Times New Roman" w:cs="Times New Roman"/>
          <w:b/>
          <w:color w:val="4F81BD"/>
          <w:sz w:val="24"/>
          <w:szCs w:val="24"/>
        </w:rPr>
      </w:pPr>
    </w:p>
    <w:p w14:paraId="2FCAE905" w14:textId="07A97203" w:rsidR="0041609D" w:rsidRDefault="003234AD" w:rsidP="00A43675">
      <w:pPr>
        <w:pStyle w:val="Heading2"/>
      </w:pPr>
      <w:bookmarkStart w:id="850" w:name="_Toc530991304"/>
      <w:bookmarkStart w:id="851" w:name="_Hlk530923759"/>
      <w:r>
        <w:rPr>
          <w:rFonts w:eastAsia="Times New Roman"/>
        </w:rPr>
        <w:t>4</w:t>
      </w:r>
      <w:r w:rsidR="009B41E3">
        <w:rPr>
          <w:rFonts w:eastAsia="Times New Roman"/>
        </w:rPr>
        <w:t>.</w:t>
      </w:r>
      <w:ins w:id="852" w:author="Davidson, Claudia" w:date="2018-11-25T18:06:00Z">
        <w:r w:rsidR="009D3472">
          <w:rPr>
            <w:rFonts w:eastAsia="Times New Roman"/>
          </w:rPr>
          <w:t>4</w:t>
        </w:r>
      </w:ins>
      <w:del w:id="853" w:author="Davidson, Claudia" w:date="2018-11-25T18:06:00Z">
        <w:r w:rsidR="009B41E3" w:rsidDel="009D3472">
          <w:rPr>
            <w:rFonts w:eastAsia="Times New Roman"/>
          </w:rPr>
          <w:delText xml:space="preserve">2 </w:delText>
        </w:r>
      </w:del>
      <w:r w:rsidR="009B41E3">
        <w:rPr>
          <w:rFonts w:eastAsia="Times New Roman"/>
        </w:rPr>
        <w:t xml:space="preserve"> Table 9: </w:t>
      </w:r>
      <w:r w:rsidR="005B4418">
        <w:rPr>
          <w:rFonts w:eastAsia="Times New Roman"/>
        </w:rPr>
        <w:t xml:space="preserve">Site: Self </w:t>
      </w:r>
      <w:r w:rsidR="008F276F">
        <w:rPr>
          <w:rFonts w:eastAsia="Times New Roman"/>
        </w:rPr>
        <w:t>benchmark patient reported outcomes and utilization</w:t>
      </w:r>
      <w:bookmarkEnd w:id="850"/>
      <w:r w:rsidR="008F276F">
        <w:rPr>
          <w:rFonts w:eastAsia="Times New Roman"/>
        </w:rPr>
        <w:t xml:space="preserve"> </w:t>
      </w:r>
    </w:p>
    <w:bookmarkEnd w:id="851"/>
    <w:p w14:paraId="0263C057" w14:textId="372F9A95" w:rsidR="007A45F9" w:rsidRDefault="008F276F" w:rsidP="008F276F">
      <w:pPr>
        <w:spacing w:after="0" w:line="240" w:lineRule="auto"/>
        <w:rPr>
          <w:ins w:id="854" w:author="Davidson, Claudia" w:date="2018-11-26T09:38:00Z"/>
          <w:rFonts w:ascii="Times New Roman" w:eastAsia="Times New Roman" w:hAnsi="Times New Roman" w:cs="Times New Roman"/>
          <w:sz w:val="24"/>
          <w:szCs w:val="24"/>
        </w:rPr>
      </w:pPr>
      <w:ins w:id="855" w:author="Davidson, Claudia" w:date="2018-11-25T15:33:00Z">
        <w:r w:rsidRPr="005D7B9E">
          <w:rPr>
            <w:rFonts w:ascii="Times New Roman" w:eastAsia="Times New Roman" w:hAnsi="Times New Roman" w:cs="Times New Roman"/>
            <w:sz w:val="24"/>
            <w:szCs w:val="24"/>
            <w:rPrChange w:id="856" w:author="Davidson, Claudia" w:date="2018-11-27T12:46:00Z">
              <w:rPr>
                <w:rFonts w:ascii="Times New Roman" w:eastAsia="Times New Roman" w:hAnsi="Times New Roman" w:cs="Times New Roman"/>
                <w:sz w:val="24"/>
                <w:szCs w:val="24"/>
              </w:rPr>
            </w:rPrChange>
          </w:rPr>
          <w:t xml:space="preserve">The table displays the site’s observed mean outcome (or average response to these outcomes) with 95% confidence interval and the sites expected mean. Results are given for 3 and </w:t>
        </w:r>
      </w:ins>
      <w:ins w:id="857" w:author="Davidson, Claudia" w:date="2018-11-25T16:36:00Z">
        <w:r w:rsidR="000B535D" w:rsidRPr="005D7B9E">
          <w:rPr>
            <w:rFonts w:ascii="Times New Roman" w:eastAsia="Times New Roman" w:hAnsi="Times New Roman" w:cs="Times New Roman"/>
            <w:sz w:val="24"/>
            <w:szCs w:val="24"/>
            <w:rPrChange w:id="858" w:author="Davidson, Claudia" w:date="2018-11-27T12:46:00Z">
              <w:rPr>
                <w:rFonts w:ascii="Times New Roman" w:eastAsia="Times New Roman" w:hAnsi="Times New Roman" w:cs="Times New Roman"/>
                <w:sz w:val="24"/>
                <w:szCs w:val="24"/>
              </w:rPr>
            </w:rPrChange>
          </w:rPr>
          <w:t>12-month</w:t>
        </w:r>
      </w:ins>
      <w:ins w:id="859" w:author="Davidson, Claudia" w:date="2018-11-25T15:33:00Z">
        <w:r w:rsidRPr="005D7B9E">
          <w:rPr>
            <w:rFonts w:ascii="Times New Roman" w:eastAsia="Times New Roman" w:hAnsi="Times New Roman" w:cs="Times New Roman"/>
            <w:sz w:val="24"/>
            <w:szCs w:val="24"/>
            <w:rPrChange w:id="860" w:author="Davidson, Claudia" w:date="2018-11-27T12:46:00Z">
              <w:rPr>
                <w:rFonts w:ascii="Times New Roman" w:eastAsia="Times New Roman" w:hAnsi="Times New Roman" w:cs="Times New Roman"/>
                <w:sz w:val="24"/>
                <w:szCs w:val="24"/>
              </w:rPr>
            </w:rPrChange>
          </w:rPr>
          <w:t xml:space="preserve"> outcomes. The expected mean for your site comes from a statistical model derived from the </w:t>
        </w:r>
      </w:ins>
      <w:del w:id="861" w:author="Davidson, Claudia" w:date="2018-11-25T15:33:00Z">
        <w:r w:rsidR="0072349B" w:rsidRPr="005D7B9E" w:rsidDel="008F276F">
          <w:rPr>
            <w:rFonts w:ascii="Times New Roman" w:eastAsia="Times New Roman" w:hAnsi="Times New Roman" w:cs="Times New Roman"/>
            <w:sz w:val="24"/>
            <w:szCs w:val="24"/>
            <w:rPrChange w:id="862" w:author="Davidson, Claudia" w:date="2018-11-27T12:46:00Z">
              <w:rPr>
                <w:rFonts w:ascii="Times New Roman" w:eastAsia="Times New Roman" w:hAnsi="Times New Roman" w:cs="Times New Roman"/>
                <w:sz w:val="24"/>
                <w:szCs w:val="24"/>
              </w:rPr>
            </w:rPrChange>
          </w:rPr>
          <w:delText xml:space="preserve">In lumbar, the utilization results are presented for patients by principal diagnosis. </w:delText>
        </w:r>
      </w:del>
      <w:ins w:id="863" w:author="Davidson, Claudia" w:date="2018-11-25T15:33:00Z">
        <w:r w:rsidRPr="005D7B9E">
          <w:rPr>
            <w:rFonts w:ascii="Times New Roman" w:eastAsia="Times New Roman" w:hAnsi="Times New Roman" w:cs="Times New Roman"/>
            <w:sz w:val="24"/>
            <w:szCs w:val="24"/>
            <w:rPrChange w:id="864" w:author="Davidson, Claudia" w:date="2018-11-27T12:46:00Z">
              <w:rPr>
                <w:rFonts w:ascii="Times New Roman" w:eastAsia="Times New Roman" w:hAnsi="Times New Roman" w:cs="Times New Roman"/>
                <w:sz w:val="24"/>
                <w:szCs w:val="24"/>
              </w:rPr>
            </w:rPrChange>
          </w:rPr>
          <w:t xml:space="preserve">patient data from all the sites. This model also uses several of the variables from tables 1-6 to </w:t>
        </w:r>
        <w:r w:rsidRPr="005D7B9E">
          <w:rPr>
            <w:rFonts w:ascii="Times New Roman" w:eastAsia="Times New Roman" w:hAnsi="Times New Roman" w:cs="Times New Roman"/>
            <w:sz w:val="24"/>
            <w:szCs w:val="24"/>
            <w:rPrChange w:id="865" w:author="Davidson, Claudia" w:date="2018-11-27T12:46:00Z">
              <w:rPr>
                <w:rFonts w:ascii="Times New Roman" w:eastAsia="Times New Roman" w:hAnsi="Times New Roman" w:cs="Times New Roman"/>
                <w:sz w:val="24"/>
                <w:szCs w:val="24"/>
              </w:rPr>
            </w:rPrChange>
          </w:rPr>
          <w:lastRenderedPageBreak/>
          <w:t>predict these outcomes. All results are adjusted for</w:t>
        </w:r>
      </w:ins>
      <w:ins w:id="866" w:author="Davidson, Claudia" w:date="2018-11-27T12:47:00Z">
        <w:r w:rsidR="005D7B9E">
          <w:rPr>
            <w:rFonts w:ascii="Times New Roman" w:eastAsia="Times New Roman" w:hAnsi="Times New Roman" w:cs="Times New Roman"/>
            <w:sz w:val="24"/>
            <w:szCs w:val="24"/>
          </w:rPr>
          <w:t xml:space="preserve"> gender, age, race, ethnicity, education, workers compensation, liability claim, major surgery in the past, diabetes, CAD, osteoporosis, </w:t>
        </w:r>
      </w:ins>
      <w:ins w:id="867" w:author="Davidson, Claudia" w:date="2018-11-27T12:48:00Z">
        <w:r w:rsidR="005D7B9E">
          <w:rPr>
            <w:rFonts w:ascii="Times New Roman" w:eastAsia="Times New Roman" w:hAnsi="Times New Roman" w:cs="Times New Roman"/>
            <w:sz w:val="24"/>
            <w:szCs w:val="24"/>
          </w:rPr>
          <w:t>anxiety</w:t>
        </w:r>
      </w:ins>
      <w:ins w:id="868" w:author="Davidson, Claudia" w:date="2018-11-27T12:47:00Z">
        <w:r w:rsidR="005D7B9E">
          <w:rPr>
            <w:rFonts w:ascii="Times New Roman" w:eastAsia="Times New Roman" w:hAnsi="Times New Roman" w:cs="Times New Roman"/>
            <w:sz w:val="24"/>
            <w:szCs w:val="24"/>
          </w:rPr>
          <w:t>,</w:t>
        </w:r>
      </w:ins>
      <w:ins w:id="869" w:author="Davidson, Claudia" w:date="2018-11-27T12:48:00Z">
        <w:r w:rsidR="005D7B9E">
          <w:rPr>
            <w:rFonts w:ascii="Times New Roman" w:eastAsia="Times New Roman" w:hAnsi="Times New Roman" w:cs="Times New Roman"/>
            <w:sz w:val="24"/>
            <w:szCs w:val="24"/>
          </w:rPr>
          <w:t xml:space="preserve"> depression, BMI, principal diagnosis, motor deficit, symptom duration, ASA grade, surgical approach, work, smoking status, and baseline scores</w:t>
        </w:r>
      </w:ins>
      <w:ins w:id="870" w:author="Davidson, Claudia" w:date="2018-11-25T15:33:00Z">
        <w:r w:rsidRPr="005D7B9E">
          <w:rPr>
            <w:rFonts w:ascii="Times New Roman" w:eastAsia="Times New Roman" w:hAnsi="Times New Roman" w:cs="Times New Roman"/>
            <w:sz w:val="24"/>
            <w:szCs w:val="24"/>
            <w:rPrChange w:id="871" w:author="Davidson, Claudia" w:date="2018-11-27T12:46:00Z">
              <w:rPr>
                <w:rFonts w:ascii="Times New Roman" w:eastAsia="Times New Roman" w:hAnsi="Times New Roman" w:cs="Times New Roman"/>
                <w:sz w:val="24"/>
                <w:szCs w:val="24"/>
              </w:rPr>
            </w:rPrChange>
          </w:rPr>
          <w:t xml:space="preserve">. By comparing the observed site mean to the expected mean, each site can see how they are doing compared to </w:t>
        </w:r>
        <w:proofErr w:type="gramStart"/>
        <w:r w:rsidRPr="005D7B9E">
          <w:rPr>
            <w:rFonts w:ascii="Times New Roman" w:eastAsia="Times New Roman" w:hAnsi="Times New Roman" w:cs="Times New Roman"/>
            <w:sz w:val="24"/>
            <w:szCs w:val="24"/>
            <w:rPrChange w:id="872" w:author="Davidson, Claudia" w:date="2018-11-27T12:46:00Z">
              <w:rPr>
                <w:rFonts w:ascii="Times New Roman" w:eastAsia="Times New Roman" w:hAnsi="Times New Roman" w:cs="Times New Roman"/>
                <w:sz w:val="24"/>
                <w:szCs w:val="24"/>
              </w:rPr>
            </w:rPrChange>
          </w:rPr>
          <w:t>QOD as a whole</w:t>
        </w:r>
        <w:proofErr w:type="gramEnd"/>
        <w:r w:rsidRPr="005D7B9E">
          <w:rPr>
            <w:rFonts w:ascii="Times New Roman" w:eastAsia="Times New Roman" w:hAnsi="Times New Roman" w:cs="Times New Roman"/>
            <w:sz w:val="24"/>
            <w:szCs w:val="24"/>
            <w:rPrChange w:id="873" w:author="Davidson, Claudia" w:date="2018-11-27T12:46:00Z">
              <w:rPr>
                <w:rFonts w:ascii="Times New Roman" w:eastAsia="Times New Roman" w:hAnsi="Times New Roman" w:cs="Times New Roman"/>
                <w:sz w:val="24"/>
                <w:szCs w:val="24"/>
              </w:rPr>
            </w:rPrChange>
          </w:rPr>
          <w:t>.</w:t>
        </w:r>
        <w:r w:rsidRPr="008F276F">
          <w:rPr>
            <w:rFonts w:ascii="Times New Roman" w:eastAsia="Times New Roman" w:hAnsi="Times New Roman" w:cs="Times New Roman"/>
            <w:sz w:val="24"/>
            <w:szCs w:val="24"/>
          </w:rPr>
          <w:t xml:space="preserve"> </w:t>
        </w:r>
      </w:ins>
    </w:p>
    <w:p w14:paraId="165A43E7" w14:textId="1CAF0BC8" w:rsidR="0041609D" w:rsidRDefault="0072349B" w:rsidP="008F276F">
      <w:pPr>
        <w:spacing w:after="0" w:line="240" w:lineRule="auto"/>
      </w:pPr>
      <w:del w:id="874" w:author="Davidson, Claudia" w:date="2018-11-25T15:33:00Z">
        <w:r w:rsidRPr="0072349B" w:rsidDel="008F276F">
          <w:rPr>
            <w:rFonts w:ascii="Times New Roman" w:eastAsia="Times New Roman" w:hAnsi="Times New Roman" w:cs="Times New Roman"/>
            <w:sz w:val="24"/>
            <w:szCs w:val="24"/>
          </w:rPr>
          <w:delText xml:space="preserve">In cervical, the utilization results are presented by </w:delText>
        </w:r>
        <w:r w:rsidR="00877AF4" w:rsidRPr="0072349B" w:rsidDel="008F276F">
          <w:rPr>
            <w:rFonts w:ascii="Times New Roman" w:eastAsia="Times New Roman" w:hAnsi="Times New Roman" w:cs="Times New Roman"/>
            <w:sz w:val="24"/>
            <w:szCs w:val="24"/>
          </w:rPr>
          <w:delText>underlying pathology.</w:delText>
        </w:r>
        <w:r w:rsidR="00877AF4" w:rsidDel="008F276F">
          <w:rPr>
            <w:rFonts w:ascii="Times New Roman" w:eastAsia="Times New Roman" w:hAnsi="Times New Roman" w:cs="Times New Roman"/>
            <w:sz w:val="24"/>
            <w:szCs w:val="24"/>
          </w:rPr>
          <w:delText xml:space="preserve"> </w:delText>
        </w:r>
        <w:r w:rsidDel="008F276F">
          <w:rPr>
            <w:rFonts w:ascii="Times New Roman" w:eastAsia="Times New Roman" w:hAnsi="Times New Roman" w:cs="Times New Roman"/>
            <w:sz w:val="24"/>
            <w:szCs w:val="24"/>
          </w:rPr>
          <w:delText>Lower quartile, median, upper quartile, mean and standard deviation are provided for continuous variables; proportion and frequencies are prov</w:delText>
        </w:r>
        <w:r w:rsidR="003B3FB8" w:rsidDel="008F276F">
          <w:rPr>
            <w:rFonts w:ascii="Times New Roman" w:eastAsia="Times New Roman" w:hAnsi="Times New Roman" w:cs="Times New Roman"/>
            <w:sz w:val="24"/>
            <w:szCs w:val="24"/>
          </w:rPr>
          <w:delText>ided for categorical variables</w:delText>
        </w:r>
      </w:del>
      <w:del w:id="875" w:author="Davidson, Claudia" w:date="2018-11-25T15:37:00Z">
        <w:r w:rsidR="00C3565D" w:rsidDel="008F276F">
          <w:rPr>
            <w:rFonts w:ascii="Times New Roman" w:eastAsia="Times New Roman" w:hAnsi="Times New Roman" w:cs="Times New Roman"/>
            <w:sz w:val="24"/>
            <w:szCs w:val="24"/>
          </w:rPr>
          <w:delText>.</w:delText>
        </w:r>
        <w:r w:rsidR="00877AF4" w:rsidDel="008F276F">
          <w:rPr>
            <w:rFonts w:ascii="Times New Roman" w:eastAsia="Times New Roman" w:hAnsi="Times New Roman" w:cs="Times New Roman"/>
            <w:sz w:val="24"/>
            <w:szCs w:val="24"/>
          </w:rPr>
          <w:delText xml:space="preserve"> </w:delText>
        </w:r>
      </w:del>
    </w:p>
    <w:p w14:paraId="1FEBBBA7" w14:textId="2A7512BC" w:rsidR="0041609D" w:rsidRDefault="007F4E39" w:rsidP="0020424B">
      <w:pPr>
        <w:spacing w:after="0" w:line="240" w:lineRule="auto"/>
        <w:jc w:val="center"/>
        <w:pPrChange w:id="876" w:author="Davidson, Claudia" w:date="2018-11-27T13:37:00Z">
          <w:pPr>
            <w:spacing w:after="0" w:line="240" w:lineRule="auto"/>
          </w:pPr>
        </w:pPrChange>
      </w:pPr>
      <w:r>
        <w:rPr>
          <w:noProof/>
        </w:rPr>
        <w:drawing>
          <wp:inline distT="0" distB="0" distL="0" distR="0" wp14:anchorId="685C82F2" wp14:editId="4AC303A6">
            <wp:extent cx="5943600" cy="158085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t="3879" b="-1"/>
                    <a:stretch/>
                  </pic:blipFill>
                  <pic:spPr bwMode="auto">
                    <a:xfrm>
                      <a:off x="0" y="0"/>
                      <a:ext cx="5943600" cy="1580855"/>
                    </a:xfrm>
                    <a:prstGeom prst="rect">
                      <a:avLst/>
                    </a:prstGeom>
                    <a:ln>
                      <a:noFill/>
                    </a:ln>
                    <a:extLst>
                      <a:ext uri="{53640926-AAD7-44D8-BBD7-CCE9431645EC}">
                        <a14:shadowObscured xmlns:a14="http://schemas.microsoft.com/office/drawing/2010/main"/>
                      </a:ext>
                    </a:extLst>
                  </pic:spPr>
                </pic:pic>
              </a:graphicData>
            </a:graphic>
          </wp:inline>
        </w:drawing>
      </w:r>
    </w:p>
    <w:p w14:paraId="318ABB21" w14:textId="04EB35D0" w:rsidR="0041609D" w:rsidRDefault="0041609D" w:rsidP="003234AD">
      <w:pPr>
        <w:spacing w:after="0" w:line="240" w:lineRule="auto"/>
        <w:jc w:val="center"/>
      </w:pPr>
    </w:p>
    <w:p w14:paraId="3239A314" w14:textId="0F9339A1" w:rsidR="003234AD" w:rsidRPr="003B3FB8" w:rsidDel="008F276F" w:rsidRDefault="008F276F">
      <w:pPr>
        <w:spacing w:after="0" w:line="240" w:lineRule="auto"/>
        <w:rPr>
          <w:del w:id="877" w:author="Davidson, Claudia" w:date="2018-11-25T15:30:00Z"/>
          <w:rFonts w:ascii="Times New Roman" w:hAnsi="Times New Roman" w:cs="Times New Roman"/>
          <w:b/>
          <w:sz w:val="24"/>
          <w:szCs w:val="24"/>
        </w:rPr>
        <w:pPrChange w:id="878" w:author="Davidson, Claudia" w:date="2018-11-25T15:31:00Z">
          <w:pPr>
            <w:spacing w:after="0" w:line="240" w:lineRule="auto"/>
            <w:jc w:val="center"/>
          </w:pPr>
        </w:pPrChange>
      </w:pPr>
      <w:bookmarkStart w:id="879" w:name="_Hlk530924419"/>
      <w:ins w:id="880" w:author="Davidson, Claudia" w:date="2018-11-25T15:31: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ins w:id="881" w:author="Davidson, Claudia" w:date="2018-11-26T10:17:00Z">
        <w:r w:rsidR="00FC20A5">
          <w:rPr>
            <w:rFonts w:ascii="Times New Roman" w:hAnsi="Times New Roman" w:cs="Times New Roman"/>
            <w:sz w:val="24"/>
            <w:szCs w:val="24"/>
          </w:rPr>
          <w:t>For 3910 ABC patients</w:t>
        </w:r>
      </w:ins>
      <w:ins w:id="882" w:author="Davidson, Claudia" w:date="2018-11-26T10:18:00Z">
        <w:r w:rsidR="00FC20A5">
          <w:rPr>
            <w:rFonts w:ascii="Times New Roman" w:hAnsi="Times New Roman" w:cs="Times New Roman"/>
            <w:sz w:val="24"/>
            <w:szCs w:val="24"/>
          </w:rPr>
          <w:t xml:space="preserve"> at 3 months</w:t>
        </w:r>
      </w:ins>
      <w:ins w:id="883" w:author="Davidson, Claudia" w:date="2018-11-26T10:17:00Z">
        <w:r w:rsidR="00FC20A5">
          <w:rPr>
            <w:rFonts w:ascii="Times New Roman" w:hAnsi="Times New Roman" w:cs="Times New Roman"/>
            <w:sz w:val="24"/>
            <w:szCs w:val="24"/>
          </w:rPr>
          <w:t>, the average ODI score was 21.5 compared to the QOD average of 24.2.</w:t>
        </w:r>
      </w:ins>
      <w:del w:id="884" w:author="Davidson, Claudia" w:date="2018-11-25T15:30:00Z">
        <w:r w:rsidR="003234AD" w:rsidRPr="003B3FB8" w:rsidDel="008F276F">
          <w:rPr>
            <w:rFonts w:ascii="Times New Roman" w:hAnsi="Times New Roman" w:cs="Times New Roman"/>
            <w:b/>
            <w:color w:val="4F81BD" w:themeColor="accent1"/>
            <w:sz w:val="24"/>
            <w:szCs w:val="24"/>
          </w:rPr>
          <w:delText>LUMBAR</w:delText>
        </w:r>
      </w:del>
    </w:p>
    <w:bookmarkEnd w:id="879"/>
    <w:p w14:paraId="6831F1AE" w14:textId="77777777" w:rsidR="003234AD" w:rsidDel="0020424B" w:rsidRDefault="003234AD">
      <w:pPr>
        <w:spacing w:after="0" w:line="240" w:lineRule="auto"/>
        <w:rPr>
          <w:del w:id="885" w:author="Davidson, Claudia" w:date="2018-11-27T13:43:00Z"/>
          <w:b/>
          <w:i/>
        </w:rPr>
        <w:pPrChange w:id="886" w:author="Davidson, Claudia" w:date="2018-11-25T15:31:00Z">
          <w:pPr>
            <w:spacing w:after="0" w:line="240" w:lineRule="auto"/>
            <w:jc w:val="center"/>
          </w:pPr>
        </w:pPrChange>
      </w:pPr>
    </w:p>
    <w:p w14:paraId="5F11A1FC" w14:textId="20C1EA0F" w:rsidR="003234AD" w:rsidDel="008F276F" w:rsidRDefault="003234AD" w:rsidP="003234AD">
      <w:pPr>
        <w:spacing w:after="0" w:line="240" w:lineRule="auto"/>
        <w:jc w:val="center"/>
        <w:rPr>
          <w:del w:id="887" w:author="Davidson, Claudia" w:date="2018-11-25T15:30:00Z"/>
          <w:b/>
          <w:i/>
        </w:rPr>
      </w:pPr>
      <w:del w:id="888" w:author="Davidson, Claudia" w:date="2018-11-25T15:30:00Z">
        <w:r w:rsidDel="008F276F">
          <w:rPr>
            <w:b/>
            <w:i/>
            <w:noProof/>
          </w:rPr>
          <w:drawing>
            <wp:inline distT="0" distB="0" distL="0" distR="0" wp14:anchorId="02C2051D" wp14:editId="4A3D0D5A">
              <wp:extent cx="5943600" cy="179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9cervical.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inline>
          </w:drawing>
        </w:r>
      </w:del>
    </w:p>
    <w:p w14:paraId="42803177" w14:textId="6C01AC4F" w:rsidR="003234AD" w:rsidRPr="003B3FB8" w:rsidDel="008F276F" w:rsidRDefault="003234AD" w:rsidP="003234AD">
      <w:pPr>
        <w:spacing w:after="0" w:line="240" w:lineRule="auto"/>
        <w:jc w:val="center"/>
        <w:rPr>
          <w:del w:id="889" w:author="Davidson, Claudia" w:date="2018-11-25T15:30:00Z"/>
          <w:rFonts w:ascii="Times New Roman" w:hAnsi="Times New Roman" w:cs="Times New Roman"/>
          <w:b/>
          <w:sz w:val="24"/>
          <w:szCs w:val="24"/>
        </w:rPr>
      </w:pPr>
      <w:del w:id="890" w:author="Davidson, Claudia" w:date="2018-11-25T15:30:00Z">
        <w:r w:rsidRPr="003B3FB8" w:rsidDel="008F276F">
          <w:rPr>
            <w:rFonts w:ascii="Times New Roman" w:hAnsi="Times New Roman" w:cs="Times New Roman"/>
            <w:b/>
            <w:color w:val="4F81BD" w:themeColor="accent1"/>
            <w:sz w:val="24"/>
            <w:szCs w:val="24"/>
          </w:rPr>
          <w:delText>Cervical</w:delText>
        </w:r>
      </w:del>
    </w:p>
    <w:p w14:paraId="4AF671CE" w14:textId="77777777" w:rsidR="0041609D" w:rsidDel="008F276F" w:rsidRDefault="0041609D">
      <w:pPr>
        <w:spacing w:after="0" w:line="240" w:lineRule="auto"/>
        <w:jc w:val="center"/>
        <w:rPr>
          <w:del w:id="891" w:author="Davidson, Claudia" w:date="2018-11-25T15:40:00Z"/>
        </w:rPr>
        <w:pPrChange w:id="892" w:author="Davidson, Claudia" w:date="2018-11-25T15:30:00Z">
          <w:pPr>
            <w:spacing w:after="0" w:line="240" w:lineRule="auto"/>
          </w:pPr>
        </w:pPrChange>
      </w:pPr>
    </w:p>
    <w:p w14:paraId="6B78C1ED" w14:textId="77777777" w:rsidR="0041609D" w:rsidRDefault="0041609D">
      <w:pPr>
        <w:spacing w:after="0" w:line="240" w:lineRule="auto"/>
      </w:pPr>
    </w:p>
    <w:p w14:paraId="47696CA3" w14:textId="3D7C7AF3" w:rsidR="008F276F" w:rsidRDefault="008F276F" w:rsidP="008F276F">
      <w:pPr>
        <w:pStyle w:val="Heading2"/>
        <w:rPr>
          <w:ins w:id="893" w:author="Davidson, Claudia" w:date="2018-11-25T15:40:00Z"/>
        </w:rPr>
      </w:pPr>
      <w:bookmarkStart w:id="894" w:name="_Toc530991305"/>
      <w:ins w:id="895" w:author="Davidson, Claudia" w:date="2018-11-25T15:40:00Z">
        <w:r>
          <w:rPr>
            <w:rFonts w:eastAsia="Times New Roman"/>
          </w:rPr>
          <w:t>4</w:t>
        </w:r>
        <w:r w:rsidR="009D3472">
          <w:rPr>
            <w:rFonts w:eastAsia="Times New Roman"/>
          </w:rPr>
          <w:t>.5</w:t>
        </w:r>
        <w:r>
          <w:rPr>
            <w:rFonts w:eastAsia="Times New Roman"/>
          </w:rPr>
          <w:t xml:space="preserve"> </w:t>
        </w:r>
        <w:r w:rsidR="00DE77F4">
          <w:rPr>
            <w:rFonts w:eastAsia="Times New Roman"/>
          </w:rPr>
          <w:t>Figure 5</w:t>
        </w:r>
        <w:r>
          <w:rPr>
            <w:rFonts w:eastAsia="Times New Roman"/>
          </w:rPr>
          <w:t xml:space="preserve">: </w:t>
        </w:r>
        <w:r w:rsidR="001C2125">
          <w:rPr>
            <w:rFonts w:eastAsia="Times New Roman"/>
          </w:rPr>
          <w:t>Site: Self-</w:t>
        </w:r>
        <w:r>
          <w:rPr>
            <w:rFonts w:eastAsia="Times New Roman"/>
          </w:rPr>
          <w:t xml:space="preserve">benchmark </w:t>
        </w:r>
      </w:ins>
      <w:ins w:id="896" w:author="Davidson, Claudia" w:date="2018-11-25T15:41:00Z">
        <w:r w:rsidR="001C2125">
          <w:rPr>
            <w:rFonts w:eastAsia="Times New Roman"/>
          </w:rPr>
          <w:t>site mean vs risk adjusted QOD mean</w:t>
        </w:r>
        <w:bookmarkEnd w:id="894"/>
        <w:r w:rsidR="001C2125">
          <w:rPr>
            <w:rFonts w:eastAsia="Times New Roman"/>
          </w:rPr>
          <w:t xml:space="preserve"> </w:t>
        </w:r>
      </w:ins>
      <w:ins w:id="897" w:author="Davidson, Claudia" w:date="2018-11-25T15:40:00Z">
        <w:r>
          <w:rPr>
            <w:rFonts w:eastAsia="Times New Roman"/>
          </w:rPr>
          <w:t xml:space="preserve"> </w:t>
        </w:r>
      </w:ins>
    </w:p>
    <w:p w14:paraId="12B495FD" w14:textId="3043D9D4" w:rsidR="00A43675" w:rsidRPr="001C2125" w:rsidRDefault="001C2125" w:rsidP="001C2125">
      <w:pPr>
        <w:spacing w:after="0" w:line="240" w:lineRule="auto"/>
        <w:rPr>
          <w:rFonts w:ascii="Times New Roman" w:eastAsia="Times New Roman" w:hAnsi="Times New Roman" w:cs="Times New Roman"/>
          <w:b/>
          <w:color w:val="4F81BD"/>
          <w:sz w:val="24"/>
          <w:szCs w:val="24"/>
        </w:rPr>
      </w:pPr>
      <w:ins w:id="898" w:author="Davidson, Claudia" w:date="2018-11-25T15:42:00Z">
        <w:r w:rsidRPr="001C2125">
          <w:rPr>
            <w:rFonts w:ascii="Times New Roman" w:hAnsi="Times New Roman" w:cs="Times New Roman"/>
            <w:sz w:val="24"/>
            <w:szCs w:val="24"/>
            <w:rPrChange w:id="899" w:author="Davidson, Claudia" w:date="2018-11-25T15:43:00Z">
              <w:rPr>
                <w:sz w:val="23"/>
                <w:szCs w:val="23"/>
              </w:rPr>
            </w:rPrChange>
          </w:rPr>
          <w:t>This Figure is a visual di</w:t>
        </w:r>
        <w:r>
          <w:rPr>
            <w:rFonts w:ascii="Times New Roman" w:hAnsi="Times New Roman" w:cs="Times New Roman"/>
            <w:sz w:val="24"/>
            <w:szCs w:val="24"/>
          </w:rPr>
          <w:t>splay of the results in Table 9</w:t>
        </w:r>
        <w:r w:rsidRPr="001C2125">
          <w:rPr>
            <w:rFonts w:ascii="Times New Roman" w:hAnsi="Times New Roman" w:cs="Times New Roman"/>
            <w:sz w:val="24"/>
            <w:szCs w:val="24"/>
            <w:rPrChange w:id="900" w:author="Davidson, Claudia" w:date="2018-11-25T15:43:00Z">
              <w:rPr>
                <w:sz w:val="23"/>
                <w:szCs w:val="23"/>
              </w:rPr>
            </w:rPrChange>
          </w:rPr>
          <w:t xml:space="preserve">. The solid </w:t>
        </w:r>
      </w:ins>
      <w:ins w:id="901" w:author="Davidson, Claudia" w:date="2018-11-25T15:44:00Z">
        <w:r>
          <w:rPr>
            <w:rFonts w:ascii="Times New Roman" w:hAnsi="Times New Roman" w:cs="Times New Roman"/>
            <w:sz w:val="24"/>
            <w:szCs w:val="24"/>
          </w:rPr>
          <w:t xml:space="preserve">blue </w:t>
        </w:r>
      </w:ins>
      <w:ins w:id="902" w:author="Davidson, Claudia" w:date="2018-11-25T15:42:00Z">
        <w:r w:rsidRPr="001C2125">
          <w:rPr>
            <w:rFonts w:ascii="Times New Roman" w:hAnsi="Times New Roman" w:cs="Times New Roman"/>
            <w:sz w:val="24"/>
            <w:szCs w:val="24"/>
            <w:rPrChange w:id="903" w:author="Davidson, Claudia" w:date="2018-11-25T15:43:00Z">
              <w:rPr>
                <w:sz w:val="23"/>
                <w:szCs w:val="23"/>
              </w:rPr>
            </w:rPrChange>
          </w:rPr>
          <w:t xml:space="preserve">circle is </w:t>
        </w:r>
      </w:ins>
      <w:ins w:id="904" w:author="Davidson, Claudia" w:date="2018-11-25T15:45:00Z">
        <w:r>
          <w:rPr>
            <w:rFonts w:ascii="Times New Roman" w:hAnsi="Times New Roman" w:cs="Times New Roman"/>
            <w:sz w:val="24"/>
            <w:szCs w:val="24"/>
          </w:rPr>
          <w:t>your</w:t>
        </w:r>
      </w:ins>
      <w:ins w:id="905" w:author="Davidson, Claudia" w:date="2018-11-25T15:42:00Z">
        <w:r>
          <w:rPr>
            <w:rFonts w:ascii="Times New Roman" w:hAnsi="Times New Roman" w:cs="Times New Roman"/>
            <w:sz w:val="24"/>
            <w:szCs w:val="24"/>
          </w:rPr>
          <w:t xml:space="preserve"> site’s observed outcome; </w:t>
        </w:r>
        <w:r w:rsidRPr="001C2125">
          <w:rPr>
            <w:rFonts w:ascii="Times New Roman" w:hAnsi="Times New Roman" w:cs="Times New Roman"/>
            <w:sz w:val="24"/>
            <w:szCs w:val="24"/>
            <w:rPrChange w:id="906" w:author="Davidson, Claudia" w:date="2018-11-25T15:43:00Z">
              <w:rPr>
                <w:sz w:val="23"/>
                <w:szCs w:val="23"/>
              </w:rPr>
            </w:rPrChange>
          </w:rPr>
          <w:t>the solid</w:t>
        </w:r>
      </w:ins>
      <w:ins w:id="907" w:author="Davidson, Claudia" w:date="2018-11-25T15:44:00Z">
        <w:r>
          <w:rPr>
            <w:rFonts w:ascii="Times New Roman" w:hAnsi="Times New Roman" w:cs="Times New Roman"/>
            <w:sz w:val="24"/>
            <w:szCs w:val="24"/>
          </w:rPr>
          <w:t xml:space="preserve"> red</w:t>
        </w:r>
      </w:ins>
      <w:ins w:id="908" w:author="Davidson, Claudia" w:date="2018-11-25T15:42:00Z">
        <w:r w:rsidRPr="001C2125">
          <w:rPr>
            <w:rFonts w:ascii="Times New Roman" w:hAnsi="Times New Roman" w:cs="Times New Roman"/>
            <w:sz w:val="24"/>
            <w:szCs w:val="24"/>
            <w:rPrChange w:id="909" w:author="Davidson, Claudia" w:date="2018-11-25T15:43:00Z">
              <w:rPr>
                <w:sz w:val="23"/>
                <w:szCs w:val="23"/>
              </w:rPr>
            </w:rPrChange>
          </w:rPr>
          <w:t xml:space="preserve"> triangle is the expected outcome</w:t>
        </w:r>
      </w:ins>
      <w:ins w:id="910" w:author="Davidson, Claudia" w:date="2018-11-25T15:46:00Z">
        <w:r>
          <w:rPr>
            <w:rFonts w:ascii="Times New Roman" w:hAnsi="Times New Roman" w:cs="Times New Roman"/>
            <w:sz w:val="24"/>
            <w:szCs w:val="24"/>
          </w:rPr>
          <w:t xml:space="preserve"> </w:t>
        </w:r>
      </w:ins>
      <w:ins w:id="911" w:author="Davidson, Claudia" w:date="2018-11-25T15:47:00Z">
        <w:r>
          <w:rPr>
            <w:rFonts w:ascii="Times New Roman" w:hAnsi="Times New Roman" w:cs="Times New Roman"/>
            <w:sz w:val="24"/>
            <w:szCs w:val="24"/>
          </w:rPr>
          <w:t>and</w:t>
        </w:r>
      </w:ins>
      <w:ins w:id="912" w:author="Davidson, Claudia" w:date="2018-11-25T15:46:00Z">
        <w:r>
          <w:rPr>
            <w:rFonts w:ascii="Times New Roman" w:hAnsi="Times New Roman" w:cs="Times New Roman"/>
            <w:sz w:val="24"/>
            <w:szCs w:val="24"/>
          </w:rPr>
          <w:t xml:space="preserve"> indicates</w:t>
        </w:r>
      </w:ins>
      <w:ins w:id="913" w:author="Davidson, Claudia" w:date="2018-11-25T15:48:00Z">
        <w:r>
          <w:rPr>
            <w:rFonts w:ascii="Times New Roman" w:hAnsi="Times New Roman" w:cs="Times New Roman"/>
            <w:sz w:val="24"/>
            <w:szCs w:val="24"/>
          </w:rPr>
          <w:t xml:space="preserve"> a</w:t>
        </w:r>
      </w:ins>
      <w:ins w:id="914" w:author="Davidson, Claudia" w:date="2018-11-25T15:46:00Z">
        <w:r>
          <w:rPr>
            <w:rFonts w:ascii="Times New Roman" w:hAnsi="Times New Roman" w:cs="Times New Roman"/>
            <w:sz w:val="24"/>
            <w:szCs w:val="24"/>
          </w:rPr>
          <w:t xml:space="preserve"> statistical significant difference between your site and the QOD total</w:t>
        </w:r>
      </w:ins>
      <w:ins w:id="915" w:author="Davidson, Claudia" w:date="2018-11-25T15:47:00Z">
        <w:r>
          <w:rPr>
            <w:rFonts w:ascii="Times New Roman" w:hAnsi="Times New Roman" w:cs="Times New Roman"/>
            <w:sz w:val="24"/>
            <w:szCs w:val="24"/>
          </w:rPr>
          <w:t xml:space="preserve">; the green diamond is </w:t>
        </w:r>
      </w:ins>
      <w:ins w:id="916" w:author="Davidson, Claudia" w:date="2018-11-25T15:48:00Z">
        <w:r>
          <w:rPr>
            <w:rFonts w:ascii="Times New Roman" w:hAnsi="Times New Roman" w:cs="Times New Roman"/>
            <w:sz w:val="24"/>
            <w:szCs w:val="24"/>
          </w:rPr>
          <w:t>also a representation of the</w:t>
        </w:r>
      </w:ins>
      <w:ins w:id="917" w:author="Davidson, Claudia" w:date="2018-11-25T15:47:00Z">
        <w:r>
          <w:rPr>
            <w:rFonts w:ascii="Times New Roman" w:hAnsi="Times New Roman" w:cs="Times New Roman"/>
            <w:sz w:val="24"/>
            <w:szCs w:val="24"/>
          </w:rPr>
          <w:t xml:space="preserve"> expected </w:t>
        </w:r>
        <w:proofErr w:type="gramStart"/>
        <w:r>
          <w:rPr>
            <w:rFonts w:ascii="Times New Roman" w:hAnsi="Times New Roman" w:cs="Times New Roman"/>
            <w:sz w:val="24"/>
            <w:szCs w:val="24"/>
          </w:rPr>
          <w:t>outcome</w:t>
        </w:r>
      </w:ins>
      <w:proofErr w:type="gramEnd"/>
      <w:ins w:id="918" w:author="Davidson, Claudia" w:date="2018-11-25T15:48:00Z">
        <w:r>
          <w:rPr>
            <w:rFonts w:ascii="Times New Roman" w:hAnsi="Times New Roman" w:cs="Times New Roman"/>
            <w:sz w:val="24"/>
            <w:szCs w:val="24"/>
          </w:rPr>
          <w:t xml:space="preserve"> but it is not statistically significant different from your site</w:t>
        </w:r>
      </w:ins>
      <w:ins w:id="919" w:author="Davidson, Claudia" w:date="2018-11-25T15:42:00Z">
        <w:r w:rsidRPr="001C2125">
          <w:rPr>
            <w:rFonts w:ascii="Times New Roman" w:hAnsi="Times New Roman" w:cs="Times New Roman"/>
            <w:sz w:val="24"/>
            <w:szCs w:val="24"/>
            <w:rPrChange w:id="920" w:author="Davidson, Claudia" w:date="2018-11-25T15:43:00Z">
              <w:rPr>
                <w:sz w:val="23"/>
                <w:szCs w:val="23"/>
              </w:rPr>
            </w:rPrChange>
          </w:rPr>
          <w:t>. The parentheses are the 95% confidence interval</w:t>
        </w:r>
        <w:r>
          <w:rPr>
            <w:rFonts w:ascii="Times New Roman" w:hAnsi="Times New Roman" w:cs="Times New Roman"/>
            <w:sz w:val="24"/>
            <w:szCs w:val="24"/>
          </w:rPr>
          <w:t xml:space="preserve">s of the observed </w:t>
        </w:r>
      </w:ins>
      <w:ins w:id="921" w:author="Davidson, Claudia" w:date="2018-11-25T15:55:00Z">
        <w:r w:rsidR="00DE77F4">
          <w:rPr>
            <w:rFonts w:ascii="Times New Roman" w:hAnsi="Times New Roman" w:cs="Times New Roman"/>
            <w:sz w:val="24"/>
            <w:szCs w:val="24"/>
          </w:rPr>
          <w:t>mean.</w:t>
        </w:r>
        <w:r w:rsidR="00DE77F4" w:rsidRPr="001C2125">
          <w:rPr>
            <w:rFonts w:ascii="Times New Roman" w:hAnsi="Times New Roman" w:cs="Times New Roman"/>
            <w:sz w:val="24"/>
            <w:szCs w:val="24"/>
          </w:rPr>
          <w:t xml:space="preserve"> Your</w:t>
        </w:r>
      </w:ins>
      <w:ins w:id="922" w:author="Davidson, Claudia" w:date="2018-11-25T15:50:00Z">
        <w:r w:rsidRPr="001C2125">
          <w:rPr>
            <w:rFonts w:ascii="Times New Roman" w:hAnsi="Times New Roman" w:cs="Times New Roman"/>
            <w:sz w:val="24"/>
            <w:szCs w:val="24"/>
          </w:rPr>
          <w:t xml:space="preserve"> site is statistically significant different if the red triangle is outside the parenthesis.</w:t>
        </w:r>
      </w:ins>
    </w:p>
    <w:p w14:paraId="34EACC2C" w14:textId="77777777" w:rsidR="00A43675" w:rsidRDefault="00A43675">
      <w:pPr>
        <w:spacing w:after="0" w:line="240" w:lineRule="auto"/>
        <w:rPr>
          <w:rFonts w:ascii="Times New Roman" w:eastAsia="Times New Roman" w:hAnsi="Times New Roman" w:cs="Times New Roman"/>
          <w:b/>
          <w:color w:val="4F81BD"/>
          <w:sz w:val="24"/>
          <w:szCs w:val="24"/>
        </w:rPr>
      </w:pPr>
    </w:p>
    <w:p w14:paraId="2EA795D8" w14:textId="71E79B62" w:rsidR="00A43675" w:rsidRDefault="001C2125">
      <w:pPr>
        <w:spacing w:after="0" w:line="240" w:lineRule="auto"/>
        <w:jc w:val="center"/>
        <w:rPr>
          <w:rFonts w:ascii="Times New Roman" w:eastAsia="Times New Roman" w:hAnsi="Times New Roman" w:cs="Times New Roman"/>
          <w:b/>
          <w:color w:val="4F81BD"/>
          <w:sz w:val="24"/>
          <w:szCs w:val="24"/>
        </w:rPr>
        <w:pPrChange w:id="923" w:author="Davidson, Claudia" w:date="2018-11-25T15:51:00Z">
          <w:pPr>
            <w:spacing w:after="0" w:line="240" w:lineRule="auto"/>
          </w:pPr>
        </w:pPrChange>
      </w:pPr>
      <w:moveToRangeStart w:id="924" w:author="Davidson, Claudia" w:date="2018-11-25T15:51:00Z" w:name="move530924403"/>
      <w:moveTo w:id="925" w:author="Davidson, Claudia" w:date="2018-11-25T15:51:00Z">
        <w:r>
          <w:rPr>
            <w:noProof/>
          </w:rPr>
          <w:drawing>
            <wp:inline distT="0" distB="0" distL="0" distR="0" wp14:anchorId="5D40E09B" wp14:editId="184ED333">
              <wp:extent cx="5943600" cy="2111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11375"/>
                      </a:xfrm>
                      <a:prstGeom prst="rect">
                        <a:avLst/>
                      </a:prstGeom>
                    </pic:spPr>
                  </pic:pic>
                </a:graphicData>
              </a:graphic>
            </wp:inline>
          </w:drawing>
        </w:r>
      </w:moveTo>
      <w:moveToRangeEnd w:id="924"/>
    </w:p>
    <w:p w14:paraId="6E2C3B7C" w14:textId="77777777" w:rsidR="00A43675" w:rsidRDefault="00A43675">
      <w:pPr>
        <w:spacing w:after="0" w:line="240" w:lineRule="auto"/>
        <w:rPr>
          <w:rFonts w:ascii="Times New Roman" w:eastAsia="Times New Roman" w:hAnsi="Times New Roman" w:cs="Times New Roman"/>
          <w:b/>
          <w:color w:val="4F81BD"/>
          <w:sz w:val="24"/>
          <w:szCs w:val="24"/>
        </w:rPr>
      </w:pPr>
    </w:p>
    <w:p w14:paraId="31F2F0D8" w14:textId="75368AD4" w:rsidR="00A43675" w:rsidDel="00240351" w:rsidRDefault="001C2125">
      <w:pPr>
        <w:spacing w:after="0" w:line="240" w:lineRule="auto"/>
        <w:rPr>
          <w:del w:id="926" w:author="Davidson, Claudia" w:date="2018-11-26T10:28:00Z"/>
          <w:rFonts w:ascii="Times New Roman" w:eastAsia="Times New Roman" w:hAnsi="Times New Roman" w:cs="Times New Roman"/>
          <w:b/>
          <w:color w:val="4F81BD"/>
          <w:sz w:val="24"/>
          <w:szCs w:val="24"/>
        </w:rPr>
      </w:pPr>
      <w:ins w:id="927" w:author="Davidson, Claudia" w:date="2018-11-25T15:51: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ins w:id="928" w:author="Davidson, Claudia" w:date="2018-11-26T10:19:00Z">
        <w:r w:rsidR="00FC20A5">
          <w:rPr>
            <w:rFonts w:ascii="Times New Roman" w:hAnsi="Times New Roman" w:cs="Times New Roman"/>
            <w:sz w:val="24"/>
            <w:szCs w:val="24"/>
          </w:rPr>
          <w:t>At</w:t>
        </w:r>
      </w:ins>
      <w:ins w:id="929" w:author="Davidson, Claudia" w:date="2018-11-26T10:18:00Z">
        <w:r w:rsidR="00FC20A5">
          <w:rPr>
            <w:rFonts w:ascii="Times New Roman" w:hAnsi="Times New Roman" w:cs="Times New Roman"/>
            <w:sz w:val="24"/>
            <w:szCs w:val="24"/>
          </w:rPr>
          <w:t xml:space="preserve"> 3 months, the average ODI score was 21.5 compared to the QOD average of 24.2.</w:t>
        </w:r>
      </w:ins>
      <w:ins w:id="930" w:author="Davidson, Claudia" w:date="2018-11-27T13:39:00Z">
        <w:r w:rsidR="0020424B">
          <w:rPr>
            <w:rFonts w:ascii="Times New Roman" w:hAnsi="Times New Roman" w:cs="Times New Roman"/>
            <w:sz w:val="24"/>
            <w:szCs w:val="24"/>
          </w:rPr>
          <w:t xml:space="preserve"> For all outcomes presented in this figure, your site is significantly different than the </w:t>
        </w:r>
      </w:ins>
      <w:ins w:id="931" w:author="Davidson, Claudia" w:date="2018-11-27T13:40:00Z">
        <w:r w:rsidR="0020424B">
          <w:rPr>
            <w:rFonts w:ascii="Times New Roman" w:hAnsi="Times New Roman" w:cs="Times New Roman"/>
            <w:sz w:val="24"/>
            <w:szCs w:val="24"/>
          </w:rPr>
          <w:t>QOD risk adjusted estimate (expected mean)</w:t>
        </w:r>
      </w:ins>
      <w:ins w:id="932" w:author="Davidson, Claudia" w:date="2018-11-27T13:41:00Z">
        <w:r w:rsidR="0020424B">
          <w:rPr>
            <w:rFonts w:ascii="Times New Roman" w:hAnsi="Times New Roman" w:cs="Times New Roman"/>
            <w:sz w:val="24"/>
            <w:szCs w:val="24"/>
          </w:rPr>
          <w:t xml:space="preserve"> at both 3 and 12</w:t>
        </w:r>
      </w:ins>
      <w:ins w:id="933" w:author="Davidson, Claudia" w:date="2018-11-27T13:42:00Z">
        <w:r w:rsidR="0020424B">
          <w:rPr>
            <w:rFonts w:ascii="Times New Roman" w:hAnsi="Times New Roman" w:cs="Times New Roman"/>
            <w:sz w:val="24"/>
            <w:szCs w:val="24"/>
          </w:rPr>
          <w:t>-</w:t>
        </w:r>
      </w:ins>
      <w:ins w:id="934" w:author="Davidson, Claudia" w:date="2018-11-27T13:41:00Z">
        <w:r w:rsidR="0020424B">
          <w:rPr>
            <w:rFonts w:ascii="Times New Roman" w:hAnsi="Times New Roman" w:cs="Times New Roman"/>
            <w:sz w:val="24"/>
            <w:szCs w:val="24"/>
          </w:rPr>
          <w:t xml:space="preserve">month timepoints. This is indicated by the </w:t>
        </w:r>
      </w:ins>
      <w:ins w:id="935" w:author="Davidson, Claudia" w:date="2018-11-27T13:42:00Z">
        <w:r w:rsidR="0020424B">
          <w:rPr>
            <w:rFonts w:ascii="Times New Roman" w:hAnsi="Times New Roman" w:cs="Times New Roman"/>
            <w:sz w:val="24"/>
            <w:szCs w:val="24"/>
          </w:rPr>
          <w:t xml:space="preserve">red triangle </w:t>
        </w:r>
      </w:ins>
      <w:ins w:id="936" w:author="Davidson, Claudia" w:date="2018-11-27T13:41:00Z">
        <w:r w:rsidR="0020424B">
          <w:rPr>
            <w:rFonts w:ascii="Times New Roman" w:hAnsi="Times New Roman" w:cs="Times New Roman"/>
            <w:sz w:val="24"/>
            <w:szCs w:val="24"/>
          </w:rPr>
          <w:t>appearance of the QOD risk adjusted value</w:t>
        </w:r>
      </w:ins>
      <w:ins w:id="937" w:author="Davidson, Claudia" w:date="2018-11-27T13:42:00Z">
        <w:r w:rsidR="0020424B">
          <w:rPr>
            <w:rFonts w:ascii="Times New Roman" w:hAnsi="Times New Roman" w:cs="Times New Roman"/>
            <w:sz w:val="24"/>
            <w:szCs w:val="24"/>
          </w:rPr>
          <w:t xml:space="preserve"> outside the parenthesis. </w:t>
        </w:r>
      </w:ins>
      <w:ins w:id="938" w:author="Davidson, Claudia" w:date="2018-11-27T13:41:00Z">
        <w:r w:rsidR="0020424B">
          <w:rPr>
            <w:rFonts w:ascii="Times New Roman" w:hAnsi="Times New Roman" w:cs="Times New Roman"/>
            <w:sz w:val="24"/>
            <w:szCs w:val="24"/>
          </w:rPr>
          <w:t xml:space="preserve"> </w:t>
        </w:r>
      </w:ins>
    </w:p>
    <w:p w14:paraId="500E5E6B" w14:textId="77777777" w:rsidR="00A43675" w:rsidRDefault="00A43675">
      <w:pPr>
        <w:spacing w:after="0" w:line="240" w:lineRule="auto"/>
        <w:rPr>
          <w:rFonts w:ascii="Times New Roman" w:eastAsia="Times New Roman" w:hAnsi="Times New Roman" w:cs="Times New Roman"/>
          <w:b/>
          <w:color w:val="4F81BD"/>
          <w:sz w:val="24"/>
          <w:szCs w:val="24"/>
        </w:rPr>
      </w:pPr>
    </w:p>
    <w:p w14:paraId="22ACC50E" w14:textId="0259CB68" w:rsidR="00DE77F4" w:rsidRDefault="00DE77F4" w:rsidP="00DE77F4">
      <w:pPr>
        <w:pStyle w:val="Heading2"/>
        <w:rPr>
          <w:ins w:id="939" w:author="Davidson, Claudia" w:date="2018-11-25T15:55:00Z"/>
        </w:rPr>
      </w:pPr>
      <w:bookmarkStart w:id="940" w:name="_Toc530991306"/>
      <w:ins w:id="941" w:author="Davidson, Claudia" w:date="2018-11-25T15:55:00Z">
        <w:r>
          <w:rPr>
            <w:rFonts w:eastAsia="Times New Roman"/>
          </w:rPr>
          <w:lastRenderedPageBreak/>
          <w:t>4</w:t>
        </w:r>
        <w:r w:rsidR="009D3472">
          <w:rPr>
            <w:rFonts w:eastAsia="Times New Roman"/>
          </w:rPr>
          <w:t>.6</w:t>
        </w:r>
        <w:r>
          <w:rPr>
            <w:rFonts w:eastAsia="Times New Roman"/>
          </w:rPr>
          <w:t xml:space="preserve"> Figure 6: Site: Self-benchmark return to work</w:t>
        </w:r>
        <w:bookmarkEnd w:id="940"/>
        <w:r>
          <w:rPr>
            <w:rFonts w:eastAsia="Times New Roman"/>
          </w:rPr>
          <w:t xml:space="preserve">  </w:t>
        </w:r>
      </w:ins>
    </w:p>
    <w:p w14:paraId="5DD3A876" w14:textId="77777777" w:rsidR="00DE77F4" w:rsidRPr="00DE77F4" w:rsidRDefault="00DE77F4" w:rsidP="00DE77F4">
      <w:pPr>
        <w:spacing w:after="0" w:line="240" w:lineRule="auto"/>
        <w:rPr>
          <w:ins w:id="942" w:author="Davidson, Claudia" w:date="2018-11-25T15:56:00Z"/>
          <w:rFonts w:ascii="Times New Roman" w:hAnsi="Times New Roman" w:cs="Times New Roman"/>
          <w:sz w:val="24"/>
          <w:szCs w:val="24"/>
        </w:rPr>
      </w:pPr>
      <w:ins w:id="943" w:author="Davidson, Claudia" w:date="2018-11-25T15:56:00Z">
        <w:r w:rsidRPr="00DE77F4">
          <w:rPr>
            <w:rFonts w:ascii="Times New Roman" w:hAnsi="Times New Roman" w:cs="Times New Roman"/>
            <w:sz w:val="24"/>
            <w:szCs w:val="24"/>
          </w:rPr>
          <w:t>This figure shows the observed Return to Work for your practice group (black line) with 95% confidence interval, compared to the expected curve (blue line) based on a multivariable Cox proportional hazards model adjusting for the baseline characteristics. The vertical scale is probability of returning to work and the horizontal line is number of days after surgery. Controlling for patient characteristics, if the observed is above the expected, then the site’s</w:t>
        </w:r>
      </w:ins>
    </w:p>
    <w:p w14:paraId="52490171" w14:textId="1BF29069" w:rsidR="00A43675" w:rsidDel="00DE77F4" w:rsidRDefault="00DE77F4" w:rsidP="00DE77F4">
      <w:pPr>
        <w:spacing w:after="0" w:line="240" w:lineRule="auto"/>
        <w:rPr>
          <w:del w:id="944" w:author="Davidson, Claudia" w:date="2018-11-25T15:56:00Z"/>
          <w:rFonts w:ascii="Times New Roman" w:eastAsia="Times New Roman" w:hAnsi="Times New Roman" w:cs="Times New Roman"/>
          <w:b/>
          <w:color w:val="4F81BD"/>
          <w:sz w:val="24"/>
          <w:szCs w:val="24"/>
        </w:rPr>
      </w:pPr>
      <w:ins w:id="945" w:author="Davidson, Claudia" w:date="2018-11-25T15:56:00Z">
        <w:r w:rsidRPr="00DE77F4">
          <w:rPr>
            <w:rFonts w:ascii="Times New Roman" w:hAnsi="Times New Roman" w:cs="Times New Roman"/>
            <w:sz w:val="24"/>
            <w:szCs w:val="24"/>
          </w:rPr>
          <w:t xml:space="preserve">patients are returning to work sooner than expected based on </w:t>
        </w:r>
        <w:proofErr w:type="gramStart"/>
        <w:r w:rsidRPr="00DE77F4">
          <w:rPr>
            <w:rFonts w:ascii="Times New Roman" w:hAnsi="Times New Roman" w:cs="Times New Roman"/>
            <w:sz w:val="24"/>
            <w:szCs w:val="24"/>
          </w:rPr>
          <w:t>QOD as a whole</w:t>
        </w:r>
        <w:proofErr w:type="gramEnd"/>
        <w:r w:rsidRPr="00DE77F4">
          <w:rPr>
            <w:rFonts w:ascii="Times New Roman" w:hAnsi="Times New Roman" w:cs="Times New Roman"/>
            <w:sz w:val="24"/>
            <w:szCs w:val="24"/>
          </w:rPr>
          <w:t xml:space="preserve">. If the observed is below the expected, then the site’s patients are returning to work later than expected based on </w:t>
        </w:r>
        <w:proofErr w:type="gramStart"/>
        <w:r w:rsidRPr="00DE77F4">
          <w:rPr>
            <w:rFonts w:ascii="Times New Roman" w:hAnsi="Times New Roman" w:cs="Times New Roman"/>
            <w:sz w:val="24"/>
            <w:szCs w:val="24"/>
          </w:rPr>
          <w:t>QOD as a whole</w:t>
        </w:r>
        <w:proofErr w:type="gramEnd"/>
        <w:r w:rsidRPr="00DE77F4">
          <w:rPr>
            <w:rFonts w:ascii="Times New Roman" w:hAnsi="Times New Roman" w:cs="Times New Roman"/>
            <w:sz w:val="24"/>
            <w:szCs w:val="24"/>
          </w:rPr>
          <w:t>.</w:t>
        </w:r>
      </w:ins>
    </w:p>
    <w:p w14:paraId="55C92C55" w14:textId="77777777" w:rsidR="00A43675" w:rsidDel="0020424B" w:rsidRDefault="00A43675">
      <w:pPr>
        <w:spacing w:after="0" w:line="240" w:lineRule="auto"/>
        <w:rPr>
          <w:del w:id="946" w:author="Davidson, Claudia" w:date="2018-11-27T13:43:00Z"/>
          <w:rFonts w:ascii="Times New Roman" w:eastAsia="Times New Roman" w:hAnsi="Times New Roman" w:cs="Times New Roman"/>
          <w:b/>
          <w:color w:val="4F81BD"/>
          <w:sz w:val="24"/>
          <w:szCs w:val="24"/>
        </w:rPr>
      </w:pPr>
    </w:p>
    <w:p w14:paraId="21B6A261" w14:textId="77777777" w:rsidR="00A43675" w:rsidDel="0020424B" w:rsidRDefault="00A43675">
      <w:pPr>
        <w:spacing w:after="0" w:line="240" w:lineRule="auto"/>
        <w:rPr>
          <w:del w:id="947" w:author="Davidson, Claudia" w:date="2018-11-27T13:43:00Z"/>
          <w:rFonts w:ascii="Times New Roman" w:eastAsia="Times New Roman" w:hAnsi="Times New Roman" w:cs="Times New Roman"/>
          <w:b/>
          <w:color w:val="4F81BD"/>
          <w:sz w:val="24"/>
          <w:szCs w:val="24"/>
        </w:rPr>
      </w:pPr>
    </w:p>
    <w:p w14:paraId="7680337C" w14:textId="77777777" w:rsidR="00A43675" w:rsidRDefault="00A43675">
      <w:pPr>
        <w:spacing w:after="0" w:line="240" w:lineRule="auto"/>
        <w:rPr>
          <w:rFonts w:ascii="Times New Roman" w:eastAsia="Times New Roman" w:hAnsi="Times New Roman" w:cs="Times New Roman"/>
          <w:b/>
          <w:color w:val="4F81BD"/>
          <w:sz w:val="24"/>
          <w:szCs w:val="24"/>
        </w:rPr>
      </w:pPr>
    </w:p>
    <w:p w14:paraId="2F440A7E" w14:textId="77777777" w:rsidR="00A43675" w:rsidRDefault="00A43675">
      <w:pPr>
        <w:spacing w:after="0" w:line="240" w:lineRule="auto"/>
        <w:rPr>
          <w:rFonts w:ascii="Times New Roman" w:eastAsia="Times New Roman" w:hAnsi="Times New Roman" w:cs="Times New Roman"/>
          <w:b/>
          <w:color w:val="4F81BD"/>
          <w:sz w:val="24"/>
          <w:szCs w:val="24"/>
        </w:rPr>
      </w:pPr>
    </w:p>
    <w:p w14:paraId="62AD2B02" w14:textId="49B3F7B5" w:rsidR="0041609D" w:rsidDel="00DE77F4" w:rsidRDefault="003234AD">
      <w:pPr>
        <w:pStyle w:val="Heading2"/>
        <w:rPr>
          <w:del w:id="948" w:author="Davidson, Claudia" w:date="2018-11-25T15:56:00Z"/>
        </w:rPr>
      </w:pPr>
      <w:del w:id="949" w:author="Davidson, Claudia" w:date="2018-11-25T15:56:00Z">
        <w:r w:rsidDel="00DE77F4">
          <w:rPr>
            <w:rFonts w:eastAsia="Times New Roman"/>
          </w:rPr>
          <w:delText>4</w:delText>
        </w:r>
        <w:r w:rsidR="009B41E3" w:rsidDel="00DE77F4">
          <w:rPr>
            <w:rFonts w:eastAsia="Times New Roman"/>
          </w:rPr>
          <w:delText xml:space="preserve">.5  Figure 2: </w:delText>
        </w:r>
        <w:r w:rsidR="005B4418" w:rsidDel="00DE77F4">
          <w:rPr>
            <w:rFonts w:eastAsia="Times New Roman"/>
          </w:rPr>
          <w:delText>Satisfaction from surgery</w:delText>
        </w:r>
      </w:del>
    </w:p>
    <w:p w14:paraId="2857D35B" w14:textId="519304E3" w:rsidR="0041609D" w:rsidDel="00DE77F4" w:rsidRDefault="009B41E3">
      <w:pPr>
        <w:pStyle w:val="Heading2"/>
        <w:rPr>
          <w:del w:id="950" w:author="Davidson, Claudia" w:date="2018-11-25T15:56:00Z"/>
        </w:rPr>
        <w:pPrChange w:id="951" w:author="Davidson, Claudia" w:date="2018-11-25T15:56:00Z">
          <w:pPr>
            <w:tabs>
              <w:tab w:val="left" w:pos="6930"/>
            </w:tabs>
            <w:spacing w:after="0"/>
          </w:pPr>
        </w:pPrChange>
      </w:pPr>
      <w:del w:id="952" w:author="Davidson, Claudia" w:date="2018-11-25T15:56:00Z">
        <w:r w:rsidDel="00DE77F4">
          <w:rPr>
            <w:rFonts w:ascii="Times New Roman" w:eastAsia="Times New Roman" w:hAnsi="Times New Roman" w:cs="Times New Roman"/>
            <w:sz w:val="24"/>
            <w:szCs w:val="24"/>
          </w:rPr>
          <w:delText xml:space="preserve">The left panel shows the means and standard deviations at the three time points. The baseline and 3-month N is the number of patients with 3-month follow-up. The N for 12-month is the number of patients with 12-month follow-up. The middle panel shows scatter-plots of the 3-month scores versus baseline scores. The N is the number of patients with 3-month follow-up. The right panel shows the scatter-plots of the 12-month scores versus 3-month scores. The N is the number of patients with 3 and 12-month follow-up. For the middle and right panels, the dotted lines on the figures shows where the patient had scores that were the same at both time points. For </w:delText>
        </w:r>
        <w:r w:rsidR="00FF3AE8" w:rsidDel="00DE77F4">
          <w:rPr>
            <w:rFonts w:ascii="Times New Roman" w:eastAsia="Times New Roman" w:hAnsi="Times New Roman" w:cs="Times New Roman"/>
            <w:sz w:val="24"/>
            <w:szCs w:val="24"/>
          </w:rPr>
          <w:delText xml:space="preserve">lumbar, </w:delText>
        </w:r>
        <w:r w:rsidDel="00DE77F4">
          <w:rPr>
            <w:rFonts w:ascii="Times New Roman" w:eastAsia="Times New Roman" w:hAnsi="Times New Roman" w:cs="Times New Roman"/>
            <w:sz w:val="24"/>
            <w:szCs w:val="24"/>
          </w:rPr>
          <w:delText xml:space="preserve">the pain scores and </w:delText>
        </w:r>
        <w:r w:rsidR="00FF3AE8" w:rsidDel="00DE77F4">
          <w:rPr>
            <w:rFonts w:ascii="Times New Roman" w:eastAsia="Times New Roman" w:hAnsi="Times New Roman" w:cs="Times New Roman"/>
            <w:sz w:val="24"/>
            <w:szCs w:val="24"/>
          </w:rPr>
          <w:delText xml:space="preserve">the ODI </w:delText>
        </w:r>
        <w:r w:rsidDel="00DE77F4">
          <w:rPr>
            <w:rFonts w:ascii="Times New Roman" w:eastAsia="Times New Roman" w:hAnsi="Times New Roman" w:cs="Times New Roman"/>
            <w:sz w:val="24"/>
            <w:szCs w:val="24"/>
          </w:rPr>
          <w:delText>points below the line indicate that the scores improved over time. For the EQ-5D, points above the line indicate that the scores improved over time.</w:delText>
        </w:r>
        <w:r w:rsidR="00FF3AE8" w:rsidDel="00DE77F4">
          <w:rPr>
            <w:rFonts w:ascii="Times New Roman" w:eastAsia="Times New Roman" w:hAnsi="Times New Roman" w:cs="Times New Roman"/>
            <w:sz w:val="24"/>
            <w:szCs w:val="24"/>
          </w:rPr>
          <w:delText xml:space="preserve"> For cervical, the pain scores and the NDI points below the line indicate that the scores improved over time. For EQ-5D and mJOA, points above the line indicate that the scores improved over time.  </w:delText>
        </w:r>
      </w:del>
    </w:p>
    <w:p w14:paraId="4C54058D" w14:textId="102F4F4F" w:rsidR="0041609D" w:rsidDel="00DE77F4" w:rsidRDefault="0041609D">
      <w:pPr>
        <w:pStyle w:val="Heading2"/>
        <w:rPr>
          <w:del w:id="953" w:author="Davidson, Claudia" w:date="2018-11-25T15:56:00Z"/>
        </w:rPr>
        <w:pPrChange w:id="954" w:author="Davidson, Claudia" w:date="2018-11-25T15:56:00Z">
          <w:pPr>
            <w:tabs>
              <w:tab w:val="left" w:pos="6930"/>
            </w:tabs>
            <w:spacing w:after="0"/>
            <w:jc w:val="center"/>
          </w:pPr>
        </w:pPrChange>
      </w:pPr>
    </w:p>
    <w:p w14:paraId="4E65D49A" w14:textId="210A681F" w:rsidR="0041609D" w:rsidDel="00DE77F4" w:rsidRDefault="007F4E39">
      <w:pPr>
        <w:pStyle w:val="Heading2"/>
        <w:rPr>
          <w:del w:id="955" w:author="Davidson, Claudia" w:date="2018-11-25T15:56:00Z"/>
        </w:rPr>
        <w:pPrChange w:id="956" w:author="Davidson, Claudia" w:date="2018-11-25T15:56:00Z">
          <w:pPr>
            <w:spacing w:after="0"/>
          </w:pPr>
        </w:pPrChange>
      </w:pPr>
      <w:moveFromRangeStart w:id="957" w:author="Davidson, Claudia" w:date="2018-11-20T11:32:00Z" w:name="move530476886"/>
      <w:moveFrom w:id="958" w:author="Davidson, Claudia" w:date="2018-11-20T11:32:00Z">
        <w:del w:id="959" w:author="Davidson, Claudia" w:date="2018-11-25T15:56:00Z">
          <w:r w:rsidDel="00DE77F4">
            <w:rPr>
              <w:noProof/>
            </w:rPr>
            <w:drawing>
              <wp:inline distT="0" distB="0" distL="0" distR="0" wp14:anchorId="62DB2D6A" wp14:editId="1A6FE34A">
                <wp:extent cx="5038725" cy="5029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5029200"/>
                        </a:xfrm>
                        <a:prstGeom prst="rect">
                          <a:avLst/>
                        </a:prstGeom>
                      </pic:spPr>
                    </pic:pic>
                  </a:graphicData>
                </a:graphic>
              </wp:inline>
            </w:drawing>
          </w:r>
        </w:del>
      </w:moveFrom>
      <w:moveFromRangeEnd w:id="957"/>
    </w:p>
    <w:p w14:paraId="339A04BE" w14:textId="27492922" w:rsidR="009B41E3" w:rsidDel="00DE77F4" w:rsidRDefault="009B41E3">
      <w:pPr>
        <w:pStyle w:val="Heading2"/>
        <w:rPr>
          <w:del w:id="960" w:author="Davidson, Claudia" w:date="2018-11-25T15:56:00Z"/>
        </w:rPr>
        <w:pPrChange w:id="961" w:author="Davidson, Claudia" w:date="2018-11-25T15:56:00Z">
          <w:pPr>
            <w:spacing w:after="0"/>
          </w:pPr>
        </w:pPrChange>
      </w:pPr>
    </w:p>
    <w:p w14:paraId="36B4BCF9" w14:textId="3CBBB5D9" w:rsidR="003B3FB8" w:rsidDel="00DE77F4" w:rsidRDefault="003B3FB8">
      <w:pPr>
        <w:pStyle w:val="Heading2"/>
        <w:rPr>
          <w:del w:id="962" w:author="Davidson, Claudia" w:date="2018-11-25T15:56:00Z"/>
          <w:rFonts w:ascii="Times New Roman" w:eastAsia="Times New Roman" w:hAnsi="Times New Roman" w:cs="Times New Roman"/>
          <w:color w:val="366091"/>
          <w:sz w:val="28"/>
          <w:szCs w:val="28"/>
        </w:rPr>
        <w:pPrChange w:id="963" w:author="Davidson, Claudia" w:date="2018-11-25T15:56:00Z">
          <w:pPr>
            <w:spacing w:after="0"/>
          </w:pPr>
        </w:pPrChange>
      </w:pPr>
    </w:p>
    <w:p w14:paraId="4EC26F07" w14:textId="083C1E07" w:rsidR="003B3FB8" w:rsidDel="00DE77F4" w:rsidRDefault="003B3FB8">
      <w:pPr>
        <w:pStyle w:val="Heading2"/>
        <w:rPr>
          <w:del w:id="964" w:author="Davidson, Claudia" w:date="2018-11-25T15:56:00Z"/>
          <w:rFonts w:ascii="Times New Roman" w:eastAsia="Times New Roman" w:hAnsi="Times New Roman" w:cs="Times New Roman"/>
          <w:color w:val="366091"/>
          <w:sz w:val="28"/>
          <w:szCs w:val="28"/>
        </w:rPr>
        <w:pPrChange w:id="965" w:author="Davidson, Claudia" w:date="2018-11-25T15:56:00Z">
          <w:pPr>
            <w:spacing w:after="0"/>
          </w:pPr>
        </w:pPrChange>
      </w:pPr>
    </w:p>
    <w:p w14:paraId="142A3FD4" w14:textId="05589E01" w:rsidR="003B3FB8" w:rsidDel="00DE77F4" w:rsidRDefault="003B3FB8">
      <w:pPr>
        <w:pStyle w:val="Heading2"/>
        <w:rPr>
          <w:del w:id="966" w:author="Davidson, Claudia" w:date="2018-11-25T15:56:00Z"/>
          <w:rFonts w:ascii="Times New Roman" w:eastAsia="Times New Roman" w:hAnsi="Times New Roman" w:cs="Times New Roman"/>
          <w:color w:val="366091"/>
          <w:sz w:val="28"/>
          <w:szCs w:val="28"/>
        </w:rPr>
        <w:pPrChange w:id="967" w:author="Davidson, Claudia" w:date="2018-11-25T15:56:00Z">
          <w:pPr>
            <w:spacing w:after="0"/>
          </w:pPr>
        </w:pPrChange>
      </w:pPr>
    </w:p>
    <w:p w14:paraId="33DF6B27" w14:textId="3312FD41" w:rsidR="0041609D" w:rsidDel="00DE77F4" w:rsidRDefault="003234AD">
      <w:pPr>
        <w:pStyle w:val="Heading2"/>
        <w:rPr>
          <w:del w:id="968" w:author="Davidson, Claudia" w:date="2018-11-25T15:56:00Z"/>
        </w:rPr>
        <w:pPrChange w:id="969" w:author="Davidson, Claudia" w:date="2018-11-25T15:56:00Z">
          <w:pPr>
            <w:pStyle w:val="Heading1"/>
          </w:pPr>
        </w:pPrChange>
      </w:pPr>
      <w:del w:id="970" w:author="Davidson, Claudia" w:date="2018-11-25T15:56:00Z">
        <w:r w:rsidDel="00DE77F4">
          <w:rPr>
            <w:rFonts w:eastAsia="Times New Roman"/>
          </w:rPr>
          <w:delText>Chapter 5</w:delText>
        </w:r>
        <w:r w:rsidR="009B41E3" w:rsidDel="00DE77F4">
          <w:rPr>
            <w:rFonts w:eastAsia="Times New Roman"/>
          </w:rPr>
          <w:delText xml:space="preserve">: The Statistics </w:delText>
        </w:r>
        <w:r w:rsidDel="00DE77F4">
          <w:rPr>
            <w:rFonts w:eastAsia="Times New Roman"/>
          </w:rPr>
          <w:delText>and Outcomes Report- Section IV</w:delText>
        </w:r>
        <w:r w:rsidR="009B41E3" w:rsidDel="00DE77F4">
          <w:rPr>
            <w:rFonts w:eastAsia="Times New Roman"/>
          </w:rPr>
          <w:delText xml:space="preserve"> </w:delText>
        </w:r>
      </w:del>
    </w:p>
    <w:p w14:paraId="1D1E876B" w14:textId="6736DAA9" w:rsidR="0041609D" w:rsidDel="00DE77F4" w:rsidRDefault="009B41E3">
      <w:pPr>
        <w:pStyle w:val="Heading2"/>
        <w:rPr>
          <w:del w:id="971" w:author="Davidson, Claudia" w:date="2018-11-25T15:56:00Z"/>
        </w:rPr>
        <w:pPrChange w:id="972" w:author="Davidson, Claudia" w:date="2018-11-25T15:56:00Z">
          <w:pPr>
            <w:spacing w:after="0" w:line="240" w:lineRule="auto"/>
          </w:pPr>
        </w:pPrChange>
      </w:pPr>
      <w:del w:id="973" w:author="Davidson, Claudia" w:date="2018-11-25T15:56:00Z">
        <w:r w:rsidDel="00DE77F4">
          <w:rPr>
            <w:rFonts w:ascii="Times New Roman" w:eastAsia="Times New Roman" w:hAnsi="Times New Roman" w:cs="Times New Roman"/>
            <w:sz w:val="24"/>
            <w:szCs w:val="24"/>
          </w:rPr>
          <w:delText xml:space="preserve">The </w:delText>
        </w:r>
        <w:r w:rsidR="009E61BB" w:rsidDel="00DE77F4">
          <w:rPr>
            <w:rFonts w:ascii="Times New Roman" w:eastAsia="Times New Roman" w:hAnsi="Times New Roman" w:cs="Times New Roman"/>
            <w:sz w:val="24"/>
            <w:szCs w:val="24"/>
          </w:rPr>
          <w:delText>fourth</w:delText>
        </w:r>
        <w:r w:rsidDel="00DE77F4">
          <w:rPr>
            <w:rFonts w:ascii="Times New Roman" w:eastAsia="Times New Roman" w:hAnsi="Times New Roman" w:cs="Times New Roman"/>
            <w:sz w:val="24"/>
            <w:szCs w:val="24"/>
          </w:rPr>
          <w:delText xml:space="preserve"> section presents information on observed and expected outcome results from each site based on the site’s patient’s characteristics.</w:delText>
        </w:r>
      </w:del>
    </w:p>
    <w:p w14:paraId="3F8D86AF" w14:textId="3E6F6441" w:rsidR="0041609D" w:rsidDel="00DE77F4" w:rsidRDefault="0041609D">
      <w:pPr>
        <w:spacing w:after="0" w:line="240" w:lineRule="auto"/>
        <w:rPr>
          <w:del w:id="974" w:author="Davidson, Claudia" w:date="2018-11-25T15:56:00Z"/>
        </w:rPr>
      </w:pPr>
    </w:p>
    <w:p w14:paraId="3374D01A" w14:textId="5265E9CE" w:rsidR="0041609D" w:rsidDel="00DE77F4" w:rsidRDefault="0041609D">
      <w:pPr>
        <w:spacing w:after="0" w:line="240" w:lineRule="auto"/>
        <w:jc w:val="center"/>
        <w:rPr>
          <w:del w:id="975" w:author="Davidson, Claudia" w:date="2018-11-25T15:56:00Z"/>
        </w:rPr>
      </w:pPr>
    </w:p>
    <w:p w14:paraId="236037D5" w14:textId="2AC755A9" w:rsidR="0041609D" w:rsidDel="00DE77F4" w:rsidRDefault="0041609D">
      <w:pPr>
        <w:spacing w:after="0" w:line="240" w:lineRule="auto"/>
        <w:rPr>
          <w:del w:id="976" w:author="Davidson, Claudia" w:date="2018-11-25T15:56:00Z"/>
        </w:rPr>
      </w:pPr>
    </w:p>
    <w:p w14:paraId="3D4ABDAC" w14:textId="61C799DB" w:rsidR="0041609D" w:rsidDel="00DE77F4" w:rsidRDefault="003234AD" w:rsidP="00A43675">
      <w:pPr>
        <w:pStyle w:val="Heading2"/>
        <w:rPr>
          <w:del w:id="977" w:author="Davidson, Claudia" w:date="2018-11-25T15:56:00Z"/>
        </w:rPr>
      </w:pPr>
      <w:del w:id="978" w:author="Davidson, Claudia" w:date="2018-11-25T15:56:00Z">
        <w:r w:rsidDel="00DE77F4">
          <w:rPr>
            <w:rFonts w:eastAsia="Times New Roman"/>
          </w:rPr>
          <w:delText>5</w:delText>
        </w:r>
        <w:r w:rsidR="009B41E3" w:rsidDel="00DE77F4">
          <w:rPr>
            <w:rFonts w:eastAsia="Times New Roman"/>
          </w:rPr>
          <w:delText xml:space="preserve">.2  Figure 3: </w:delText>
        </w:r>
        <w:r w:rsidR="00B65552" w:rsidDel="00DE77F4">
          <w:rPr>
            <w:rFonts w:eastAsia="Times New Roman"/>
          </w:rPr>
          <w:delText>Readmission</w:delText>
        </w:r>
      </w:del>
    </w:p>
    <w:p w14:paraId="775B3A69" w14:textId="704E57DB" w:rsidR="0041609D" w:rsidDel="00DE77F4" w:rsidRDefault="009B41E3">
      <w:pPr>
        <w:spacing w:after="0" w:line="240" w:lineRule="auto"/>
        <w:rPr>
          <w:del w:id="979" w:author="Davidson, Claudia" w:date="2018-11-25T15:56:00Z"/>
        </w:rPr>
      </w:pPr>
      <w:del w:id="980" w:author="Davidson, Claudia" w:date="2018-11-25T15:56:00Z">
        <w:r w:rsidDel="00DE77F4">
          <w:rPr>
            <w:rFonts w:ascii="Times New Roman" w:eastAsia="Times New Roman" w:hAnsi="Times New Roman" w:cs="Times New Roman"/>
            <w:sz w:val="24"/>
            <w:szCs w:val="24"/>
          </w:rPr>
          <w:delText>This Figure is a visual di</w:delText>
        </w:r>
        <w:r w:rsidR="00C3253A" w:rsidDel="00DE77F4">
          <w:rPr>
            <w:rFonts w:ascii="Times New Roman" w:eastAsia="Times New Roman" w:hAnsi="Times New Roman" w:cs="Times New Roman"/>
            <w:sz w:val="24"/>
            <w:szCs w:val="24"/>
          </w:rPr>
          <w:delText>splay of the results in Table 12</w:delText>
        </w:r>
        <w:r w:rsidDel="00DE77F4">
          <w:rPr>
            <w:rFonts w:ascii="Times New Roman" w:eastAsia="Times New Roman" w:hAnsi="Times New Roman" w:cs="Times New Roman"/>
            <w:sz w:val="24"/>
            <w:szCs w:val="24"/>
          </w:rPr>
          <w:delText>. The solid circle is the site’s observed outcome</w:delText>
        </w:r>
        <w:r w:rsidR="00C32BBD" w:rsidDel="00DE77F4">
          <w:rPr>
            <w:rFonts w:ascii="Times New Roman" w:eastAsia="Times New Roman" w:hAnsi="Times New Roman" w:cs="Times New Roman"/>
            <w:sz w:val="24"/>
            <w:szCs w:val="24"/>
          </w:rPr>
          <w:delText xml:space="preserve"> and the solid triangle is the e</w:delText>
        </w:r>
        <w:r w:rsidDel="00DE77F4">
          <w:rPr>
            <w:rFonts w:ascii="Times New Roman" w:eastAsia="Times New Roman" w:hAnsi="Times New Roman" w:cs="Times New Roman"/>
            <w:sz w:val="24"/>
            <w:szCs w:val="24"/>
          </w:rPr>
          <w:delText xml:space="preserve">xpected outcome. The parentheses are the 95% confidence interval.  </w:delText>
        </w:r>
      </w:del>
    </w:p>
    <w:p w14:paraId="01DCC090" w14:textId="088D5949" w:rsidR="0041609D" w:rsidDel="00DE77F4" w:rsidRDefault="0041609D">
      <w:pPr>
        <w:spacing w:after="0" w:line="240" w:lineRule="auto"/>
        <w:jc w:val="center"/>
        <w:rPr>
          <w:del w:id="981" w:author="Davidson, Claudia" w:date="2018-11-25T15:56:00Z"/>
        </w:rPr>
      </w:pPr>
    </w:p>
    <w:p w14:paraId="0CD415E1" w14:textId="04E99BEE" w:rsidR="0041609D" w:rsidDel="00DE77F4" w:rsidRDefault="007F4E39">
      <w:pPr>
        <w:spacing w:after="0" w:line="240" w:lineRule="auto"/>
        <w:rPr>
          <w:del w:id="982" w:author="Davidson, Claudia" w:date="2018-11-25T15:56:00Z"/>
        </w:rPr>
      </w:pPr>
      <w:bookmarkStart w:id="983" w:name="_fb5yxp2ixa" w:colFirst="0" w:colLast="0"/>
      <w:bookmarkEnd w:id="983"/>
      <w:moveFromRangeStart w:id="984" w:author="Davidson, Claudia" w:date="2018-11-25T12:43:00Z" w:name="move530913149"/>
      <w:moveFrom w:id="985" w:author="Davidson, Claudia" w:date="2018-11-25T12:43:00Z">
        <w:del w:id="986" w:author="Davidson, Claudia" w:date="2018-11-25T15:56:00Z">
          <w:r w:rsidDel="00DE77F4">
            <w:rPr>
              <w:noProof/>
            </w:rPr>
            <w:drawing>
              <wp:inline distT="0" distB="0" distL="0" distR="0" wp14:anchorId="452AFAA2" wp14:editId="1DB7CC0C">
                <wp:extent cx="5257800" cy="499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7800" cy="4991100"/>
                        </a:xfrm>
                        <a:prstGeom prst="rect">
                          <a:avLst/>
                        </a:prstGeom>
                      </pic:spPr>
                    </pic:pic>
                  </a:graphicData>
                </a:graphic>
              </wp:inline>
            </w:drawing>
          </w:r>
        </w:del>
      </w:moveFrom>
      <w:moveFromRangeEnd w:id="984"/>
    </w:p>
    <w:p w14:paraId="3F5809BE" w14:textId="110FB6C1" w:rsidR="003B3FB8" w:rsidDel="00DE77F4" w:rsidRDefault="003B3FB8">
      <w:pPr>
        <w:spacing w:after="0" w:line="240" w:lineRule="auto"/>
        <w:rPr>
          <w:del w:id="987" w:author="Davidson, Claudia" w:date="2018-11-25T15:56:00Z"/>
          <w:rFonts w:ascii="Times New Roman" w:eastAsia="Times New Roman" w:hAnsi="Times New Roman" w:cs="Times New Roman"/>
          <w:b/>
          <w:color w:val="4F81BD"/>
          <w:sz w:val="24"/>
          <w:szCs w:val="24"/>
        </w:rPr>
      </w:pPr>
      <w:bookmarkStart w:id="988" w:name="_gjdgxs" w:colFirst="0" w:colLast="0"/>
      <w:bookmarkEnd w:id="988"/>
    </w:p>
    <w:p w14:paraId="2F7AA6EA" w14:textId="22E2D3EB" w:rsidR="003B3FB8" w:rsidDel="00DE77F4" w:rsidRDefault="003B3FB8">
      <w:pPr>
        <w:spacing w:after="0" w:line="240" w:lineRule="auto"/>
        <w:rPr>
          <w:del w:id="989" w:author="Davidson, Claudia" w:date="2018-11-25T15:56:00Z"/>
          <w:rFonts w:ascii="Times New Roman" w:eastAsia="Times New Roman" w:hAnsi="Times New Roman" w:cs="Times New Roman"/>
          <w:b/>
          <w:color w:val="4F81BD"/>
          <w:sz w:val="24"/>
          <w:szCs w:val="24"/>
        </w:rPr>
      </w:pPr>
    </w:p>
    <w:p w14:paraId="0F6234F4" w14:textId="0617351C" w:rsidR="0041609D" w:rsidDel="00DE77F4" w:rsidRDefault="003234AD" w:rsidP="00A43675">
      <w:pPr>
        <w:pStyle w:val="Heading2"/>
        <w:rPr>
          <w:del w:id="990" w:author="Davidson, Claudia" w:date="2018-11-25T15:56:00Z"/>
        </w:rPr>
      </w:pPr>
      <w:del w:id="991" w:author="Davidson, Claudia" w:date="2018-11-25T15:56:00Z">
        <w:r w:rsidDel="00DE77F4">
          <w:rPr>
            <w:rFonts w:eastAsia="Times New Roman"/>
          </w:rPr>
          <w:delText>5</w:delText>
        </w:r>
        <w:r w:rsidR="009B41E3" w:rsidDel="00DE77F4">
          <w:rPr>
            <w:rFonts w:eastAsia="Times New Roman"/>
          </w:rPr>
          <w:delText xml:space="preserve">.3  Figure 4: </w:delText>
        </w:r>
        <w:bookmarkStart w:id="992" w:name="_Hlk530921448"/>
        <w:r w:rsidR="00B65552" w:rsidDel="00DE77F4">
          <w:rPr>
            <w:rFonts w:eastAsia="Times New Roman"/>
          </w:rPr>
          <w:delText>Means and standard deviations at the three time points</w:delText>
        </w:r>
        <w:bookmarkEnd w:id="992"/>
      </w:del>
    </w:p>
    <w:p w14:paraId="4596353B" w14:textId="19729E35" w:rsidR="0041609D" w:rsidDel="00DE77F4" w:rsidRDefault="009B41E3">
      <w:pPr>
        <w:spacing w:after="0"/>
        <w:rPr>
          <w:del w:id="993" w:author="Davidson, Claudia" w:date="2018-11-25T15:56:00Z"/>
        </w:rPr>
      </w:pPr>
      <w:del w:id="994" w:author="Davidson, Claudia" w:date="2018-11-25T15:56:00Z">
        <w:r w:rsidDel="00DE77F4">
          <w:rPr>
            <w:rFonts w:ascii="Times New Roman" w:eastAsia="Times New Roman" w:hAnsi="Times New Roman" w:cs="Times New Roman"/>
            <w:sz w:val="24"/>
            <w:szCs w:val="24"/>
          </w:rPr>
          <w:delText xml:space="preserve">This figure shows the observed Return to Work for your practice group (black line) with 95% confidence interval, compared to the expected curve (blue line) based on a multivariable Cox proportional hazards model adjusting for the baseline characteristics.  The vertical scale is probability of returning to work and the horizontal line is number of days after surgery. Controlling for patient characteristics, if the observed is above the expected, then the site’s patients are returning to work sooner than expected based on QOD as a whole. If the observed is below the expected, then the site’s patients are returning to work later than expected based on QOD as a whole. </w:delText>
        </w:r>
      </w:del>
    </w:p>
    <w:p w14:paraId="2E84E1F1" w14:textId="5D2C275A" w:rsidR="0041609D" w:rsidDel="00DE77F4" w:rsidRDefault="0041609D">
      <w:pPr>
        <w:spacing w:after="0"/>
        <w:jc w:val="center"/>
        <w:rPr>
          <w:del w:id="995" w:author="Davidson, Claudia" w:date="2018-11-25T15:56:00Z"/>
        </w:rPr>
      </w:pPr>
    </w:p>
    <w:p w14:paraId="3ADC954C" w14:textId="01EE95DD" w:rsidR="0041609D" w:rsidDel="00DE77F4" w:rsidRDefault="0041609D">
      <w:pPr>
        <w:spacing w:after="0" w:line="240" w:lineRule="auto"/>
        <w:rPr>
          <w:del w:id="996" w:author="Davidson, Claudia" w:date="2018-11-25T15:56:00Z"/>
        </w:rPr>
      </w:pPr>
    </w:p>
    <w:p w14:paraId="3B5847AC" w14:textId="11F86DF9" w:rsidR="003B3FB8" w:rsidDel="00DE77F4" w:rsidRDefault="007F4E39">
      <w:pPr>
        <w:spacing w:after="0" w:line="240" w:lineRule="auto"/>
        <w:rPr>
          <w:del w:id="997" w:author="Davidson, Claudia" w:date="2018-11-25T15:56:00Z"/>
          <w:rFonts w:ascii="Times New Roman" w:eastAsia="Times New Roman" w:hAnsi="Times New Roman" w:cs="Times New Roman"/>
          <w:b/>
          <w:color w:val="4F81BD"/>
          <w:sz w:val="24"/>
          <w:szCs w:val="24"/>
        </w:rPr>
      </w:pPr>
      <w:del w:id="998" w:author="Davidson, Claudia" w:date="2018-11-25T15:38:00Z">
        <w:r w:rsidDel="008F276F">
          <w:rPr>
            <w:noProof/>
          </w:rPr>
          <w:drawing>
            <wp:inline distT="0" distB="0" distL="0" distR="0" wp14:anchorId="74C84C0F" wp14:editId="06BDEB6B">
              <wp:extent cx="5810250" cy="5381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5381625"/>
                      </a:xfrm>
                      <a:prstGeom prst="rect">
                        <a:avLst/>
                      </a:prstGeom>
                    </pic:spPr>
                  </pic:pic>
                </a:graphicData>
              </a:graphic>
            </wp:inline>
          </w:drawing>
        </w:r>
      </w:del>
    </w:p>
    <w:p w14:paraId="44C25AC4" w14:textId="029FAA6D" w:rsidR="003B3FB8" w:rsidDel="00DE77F4" w:rsidRDefault="003B3FB8">
      <w:pPr>
        <w:spacing w:after="0" w:line="240" w:lineRule="auto"/>
        <w:rPr>
          <w:del w:id="999" w:author="Davidson, Claudia" w:date="2018-11-25T15:56:00Z"/>
          <w:rFonts w:ascii="Times New Roman" w:eastAsia="Times New Roman" w:hAnsi="Times New Roman" w:cs="Times New Roman"/>
          <w:b/>
          <w:color w:val="4F81BD"/>
          <w:sz w:val="24"/>
          <w:szCs w:val="24"/>
        </w:rPr>
      </w:pPr>
    </w:p>
    <w:p w14:paraId="6F20DD67" w14:textId="4259B738" w:rsidR="003B3FB8" w:rsidDel="00DE77F4" w:rsidRDefault="003B3FB8">
      <w:pPr>
        <w:spacing w:after="0" w:line="240" w:lineRule="auto"/>
        <w:rPr>
          <w:del w:id="1000" w:author="Davidson, Claudia" w:date="2018-11-25T15:56:00Z"/>
          <w:rFonts w:ascii="Times New Roman" w:eastAsia="Times New Roman" w:hAnsi="Times New Roman" w:cs="Times New Roman"/>
          <w:b/>
          <w:color w:val="4F81BD"/>
          <w:sz w:val="24"/>
          <w:szCs w:val="24"/>
        </w:rPr>
      </w:pPr>
    </w:p>
    <w:p w14:paraId="5ADAAE34" w14:textId="06D6ABDA" w:rsidR="003B3FB8" w:rsidDel="00DE77F4" w:rsidRDefault="003B3FB8">
      <w:pPr>
        <w:spacing w:after="0" w:line="240" w:lineRule="auto"/>
        <w:rPr>
          <w:del w:id="1001" w:author="Davidson, Claudia" w:date="2018-11-25T15:56:00Z"/>
          <w:rFonts w:ascii="Times New Roman" w:eastAsia="Times New Roman" w:hAnsi="Times New Roman" w:cs="Times New Roman"/>
          <w:b/>
          <w:color w:val="4F81BD"/>
          <w:sz w:val="24"/>
          <w:szCs w:val="24"/>
        </w:rPr>
      </w:pPr>
    </w:p>
    <w:p w14:paraId="1259EF6A" w14:textId="748B7FC4" w:rsidR="003B3FB8" w:rsidDel="00DE77F4" w:rsidRDefault="007F4E39">
      <w:pPr>
        <w:spacing w:after="0" w:line="240" w:lineRule="auto"/>
        <w:rPr>
          <w:del w:id="1002" w:author="Davidson, Claudia" w:date="2018-11-25T15:56:00Z"/>
          <w:rFonts w:ascii="Times New Roman" w:eastAsia="Times New Roman" w:hAnsi="Times New Roman" w:cs="Times New Roman"/>
          <w:b/>
          <w:color w:val="4F81BD"/>
          <w:sz w:val="24"/>
          <w:szCs w:val="24"/>
        </w:rPr>
      </w:pPr>
      <w:del w:id="1003" w:author="Davidson, Claudia" w:date="2018-11-25T15:38:00Z">
        <w:r w:rsidDel="008F276F">
          <w:rPr>
            <w:noProof/>
          </w:rPr>
          <w:drawing>
            <wp:inline distT="0" distB="0" distL="0" distR="0" wp14:anchorId="67326CAC" wp14:editId="101496BD">
              <wp:extent cx="5943600" cy="4946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46015"/>
                      </a:xfrm>
                      <a:prstGeom prst="rect">
                        <a:avLst/>
                      </a:prstGeom>
                    </pic:spPr>
                  </pic:pic>
                </a:graphicData>
              </a:graphic>
            </wp:inline>
          </w:drawing>
        </w:r>
      </w:del>
    </w:p>
    <w:p w14:paraId="1F4265EA" w14:textId="26B17D89" w:rsidR="003B3FB8" w:rsidDel="00DE77F4" w:rsidRDefault="003B3FB8">
      <w:pPr>
        <w:spacing w:after="0" w:line="240" w:lineRule="auto"/>
        <w:rPr>
          <w:del w:id="1004" w:author="Davidson, Claudia" w:date="2018-11-25T15:56:00Z"/>
          <w:rFonts w:ascii="Times New Roman" w:eastAsia="Times New Roman" w:hAnsi="Times New Roman" w:cs="Times New Roman"/>
          <w:b/>
          <w:color w:val="4F81BD"/>
          <w:sz w:val="24"/>
          <w:szCs w:val="24"/>
        </w:rPr>
      </w:pPr>
    </w:p>
    <w:p w14:paraId="514C8285" w14:textId="38F7EB58" w:rsidR="003B3FB8" w:rsidDel="00DE77F4" w:rsidRDefault="003B3FB8">
      <w:pPr>
        <w:spacing w:after="0" w:line="240" w:lineRule="auto"/>
        <w:rPr>
          <w:del w:id="1005" w:author="Davidson, Claudia" w:date="2018-11-25T15:56:00Z"/>
          <w:rFonts w:ascii="Times New Roman" w:eastAsia="Times New Roman" w:hAnsi="Times New Roman" w:cs="Times New Roman"/>
          <w:b/>
          <w:color w:val="4F81BD"/>
          <w:sz w:val="24"/>
          <w:szCs w:val="24"/>
        </w:rPr>
      </w:pPr>
    </w:p>
    <w:p w14:paraId="7F381136" w14:textId="1A0C6152" w:rsidR="003B3FB8" w:rsidDel="00DE77F4" w:rsidRDefault="003B3FB8">
      <w:pPr>
        <w:spacing w:after="0" w:line="240" w:lineRule="auto"/>
        <w:rPr>
          <w:del w:id="1006" w:author="Davidson, Claudia" w:date="2018-11-25T15:56:00Z"/>
          <w:rFonts w:ascii="Times New Roman" w:eastAsia="Times New Roman" w:hAnsi="Times New Roman" w:cs="Times New Roman"/>
          <w:b/>
          <w:color w:val="4F81BD"/>
          <w:sz w:val="24"/>
          <w:szCs w:val="24"/>
        </w:rPr>
      </w:pPr>
    </w:p>
    <w:p w14:paraId="24F95036" w14:textId="67FE42CE" w:rsidR="003B3FB8" w:rsidDel="00DE77F4" w:rsidRDefault="003B3FB8">
      <w:pPr>
        <w:spacing w:after="0" w:line="240" w:lineRule="auto"/>
        <w:rPr>
          <w:del w:id="1007" w:author="Davidson, Claudia" w:date="2018-11-25T15:56:00Z"/>
          <w:rFonts w:ascii="Times New Roman" w:eastAsia="Times New Roman" w:hAnsi="Times New Roman" w:cs="Times New Roman"/>
          <w:b/>
          <w:color w:val="4F81BD"/>
          <w:sz w:val="24"/>
          <w:szCs w:val="24"/>
        </w:rPr>
      </w:pPr>
    </w:p>
    <w:p w14:paraId="0B86EA62" w14:textId="2055C5A2" w:rsidR="003B3FB8" w:rsidDel="00DE77F4" w:rsidRDefault="003B3FB8">
      <w:pPr>
        <w:spacing w:after="0" w:line="240" w:lineRule="auto"/>
        <w:rPr>
          <w:del w:id="1008" w:author="Davidson, Claudia" w:date="2018-11-25T15:56:00Z"/>
          <w:rFonts w:ascii="Times New Roman" w:eastAsia="Times New Roman" w:hAnsi="Times New Roman" w:cs="Times New Roman"/>
          <w:b/>
          <w:color w:val="4F81BD"/>
          <w:sz w:val="24"/>
          <w:szCs w:val="24"/>
        </w:rPr>
      </w:pPr>
    </w:p>
    <w:p w14:paraId="083C8062" w14:textId="01C1AFA2" w:rsidR="0041609D" w:rsidDel="00DE77F4" w:rsidRDefault="003234AD" w:rsidP="00A43675">
      <w:pPr>
        <w:pStyle w:val="Heading2"/>
        <w:rPr>
          <w:del w:id="1009" w:author="Davidson, Claudia" w:date="2018-11-25T15:56:00Z"/>
        </w:rPr>
      </w:pPr>
      <w:del w:id="1010" w:author="Davidson, Claudia" w:date="2018-11-25T15:56:00Z">
        <w:r w:rsidDel="00DE77F4">
          <w:rPr>
            <w:rFonts w:eastAsia="Times New Roman"/>
          </w:rPr>
          <w:delText>5</w:delText>
        </w:r>
        <w:r w:rsidR="009B41E3" w:rsidDel="00DE77F4">
          <w:rPr>
            <w:rFonts w:eastAsia="Times New Roman"/>
          </w:rPr>
          <w:delText xml:space="preserve">.4  Figure 5: </w:delText>
        </w:r>
        <w:r w:rsidR="00B65552" w:rsidDel="00DE77F4">
          <w:rPr>
            <w:rFonts w:eastAsia="Times New Roman"/>
          </w:rPr>
          <w:delText>Self Benchmark Patient Reported Outcomes and Utilization</w:delText>
        </w:r>
      </w:del>
    </w:p>
    <w:p w14:paraId="1415DD16" w14:textId="69C6C2AF" w:rsidR="0072349B" w:rsidRPr="0072349B" w:rsidDel="00DE77F4" w:rsidRDefault="009B41E3" w:rsidP="0072349B">
      <w:pPr>
        <w:spacing w:after="0" w:line="240" w:lineRule="auto"/>
        <w:rPr>
          <w:del w:id="1011" w:author="Davidson, Claudia" w:date="2018-11-25T15:56:00Z"/>
          <w:rFonts w:ascii="Times New Roman" w:eastAsia="Times New Roman" w:hAnsi="Times New Roman" w:cs="Times New Roman"/>
          <w:sz w:val="24"/>
          <w:szCs w:val="24"/>
        </w:rPr>
      </w:pPr>
      <w:del w:id="1012" w:author="Davidson, Claudia" w:date="2018-11-25T15:56:00Z">
        <w:r w:rsidDel="00DE77F4">
          <w:rPr>
            <w:rFonts w:ascii="Times New Roman" w:eastAsia="Times New Roman" w:hAnsi="Times New Roman" w:cs="Times New Roman"/>
            <w:sz w:val="24"/>
            <w:szCs w:val="24"/>
          </w:rPr>
          <w:delText>This figure shows the performance rank of your practice group among all the sites regarding each of the outcomes.</w:delText>
        </w:r>
        <w:r w:rsidR="00C32BBD" w:rsidDel="00DE77F4">
          <w:rPr>
            <w:rFonts w:ascii="Times New Roman" w:eastAsia="Times New Roman" w:hAnsi="Times New Roman" w:cs="Times New Roman"/>
            <w:sz w:val="24"/>
            <w:szCs w:val="24"/>
          </w:rPr>
          <w:delText xml:space="preserve"> Results are adjusted based on the risk of the patients at the site.</w:delText>
        </w:r>
        <w:r w:rsidDel="00DE77F4">
          <w:rPr>
            <w:rFonts w:ascii="Times New Roman" w:eastAsia="Times New Roman" w:hAnsi="Times New Roman" w:cs="Times New Roman"/>
            <w:sz w:val="24"/>
            <w:szCs w:val="24"/>
          </w:rPr>
          <w:delText xml:space="preserve"> The lower the rank, the better your practice group has performed compared to other sites. The vertical dashed line denotes the median rank. If the dot is on the right of the dashed line, this means the practice group has performed worse than the median level. </w:delText>
        </w:r>
      </w:del>
    </w:p>
    <w:p w14:paraId="25CF5249" w14:textId="109850F5" w:rsidR="0072349B" w:rsidDel="00DE77F4" w:rsidRDefault="007F4E39">
      <w:pPr>
        <w:spacing w:after="0" w:line="240" w:lineRule="auto"/>
        <w:jc w:val="center"/>
        <w:rPr>
          <w:del w:id="1013" w:author="Davidson, Claudia" w:date="2018-11-25T15:56:00Z"/>
        </w:rPr>
      </w:pPr>
      <w:moveFromRangeStart w:id="1014" w:author="Davidson, Claudia" w:date="2018-11-25T15:51:00Z" w:name="move530924403"/>
      <w:moveFrom w:id="1015" w:author="Davidson, Claudia" w:date="2018-11-25T15:51:00Z">
        <w:del w:id="1016" w:author="Davidson, Claudia" w:date="2018-11-25T15:56:00Z">
          <w:r w:rsidDel="00DE77F4">
            <w:rPr>
              <w:noProof/>
            </w:rPr>
            <w:drawing>
              <wp:inline distT="0" distB="0" distL="0" distR="0" wp14:anchorId="04CFC4C8" wp14:editId="16526489">
                <wp:extent cx="5943600" cy="21113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11375"/>
                        </a:xfrm>
                        <a:prstGeom prst="rect">
                          <a:avLst/>
                        </a:prstGeom>
                      </pic:spPr>
                    </pic:pic>
                  </a:graphicData>
                </a:graphic>
              </wp:inline>
            </w:drawing>
          </w:r>
        </w:del>
      </w:moveFrom>
      <w:moveFromRangeEnd w:id="1014"/>
    </w:p>
    <w:p w14:paraId="1D948454" w14:textId="7E5B5C7F" w:rsidR="0072349B" w:rsidDel="00DE77F4" w:rsidRDefault="0072349B">
      <w:pPr>
        <w:spacing w:after="0" w:line="240" w:lineRule="auto"/>
        <w:jc w:val="center"/>
        <w:rPr>
          <w:del w:id="1017" w:author="Davidson, Claudia" w:date="2018-11-25T15:56:00Z"/>
          <w:rFonts w:ascii="Times New Roman" w:hAnsi="Times New Roman" w:cs="Times New Roman"/>
          <w:b/>
          <w:color w:val="4F81BD" w:themeColor="accent1"/>
          <w:sz w:val="24"/>
          <w:szCs w:val="24"/>
        </w:rPr>
      </w:pPr>
      <w:del w:id="1018" w:author="Davidson, Claudia" w:date="2018-11-25T15:56:00Z">
        <w:r w:rsidRPr="003B3FB8" w:rsidDel="00DE77F4">
          <w:rPr>
            <w:rFonts w:ascii="Times New Roman" w:hAnsi="Times New Roman" w:cs="Times New Roman"/>
            <w:b/>
            <w:color w:val="4F81BD" w:themeColor="accent1"/>
            <w:sz w:val="24"/>
            <w:szCs w:val="24"/>
          </w:rPr>
          <w:delText>LUMBAR</w:delText>
        </w:r>
      </w:del>
    </w:p>
    <w:p w14:paraId="65A53AC4" w14:textId="0229CA03" w:rsidR="003B3FB8" w:rsidRPr="003B3FB8" w:rsidDel="00DE77F4" w:rsidRDefault="003B3FB8">
      <w:pPr>
        <w:spacing w:after="0" w:line="240" w:lineRule="auto"/>
        <w:jc w:val="center"/>
        <w:rPr>
          <w:del w:id="1019" w:author="Davidson, Claudia" w:date="2018-11-25T15:56:00Z"/>
          <w:rFonts w:ascii="Times New Roman" w:hAnsi="Times New Roman" w:cs="Times New Roman"/>
          <w:b/>
          <w:sz w:val="24"/>
          <w:szCs w:val="24"/>
        </w:rPr>
      </w:pPr>
    </w:p>
    <w:p w14:paraId="0ECC7082" w14:textId="0570BE7F" w:rsidR="0072349B" w:rsidDel="00DE77F4" w:rsidRDefault="0072349B">
      <w:pPr>
        <w:spacing w:after="0" w:line="240" w:lineRule="auto"/>
        <w:jc w:val="center"/>
        <w:rPr>
          <w:del w:id="1020" w:author="Davidson, Claudia" w:date="2018-11-25T15:56:00Z"/>
        </w:rPr>
      </w:pPr>
      <w:del w:id="1021" w:author="Davidson, Claudia" w:date="2018-11-25T15:56:00Z">
        <w:r w:rsidDel="00DE77F4">
          <w:rPr>
            <w:noProof/>
          </w:rPr>
          <w:drawing>
            <wp:inline distT="0" distB="0" distL="0" distR="0" wp14:anchorId="198778EB" wp14:editId="7D36A04A">
              <wp:extent cx="4023360" cy="338533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cervical.PNG"/>
                      <pic:cNvPicPr/>
                    </pic:nvPicPr>
                    <pic:blipFill>
                      <a:blip r:embed="rId51">
                        <a:extLst>
                          <a:ext uri="{28A0092B-C50C-407E-A947-70E740481C1C}">
                            <a14:useLocalDpi xmlns:a14="http://schemas.microsoft.com/office/drawing/2010/main" val="0"/>
                          </a:ext>
                        </a:extLst>
                      </a:blip>
                      <a:stretch>
                        <a:fillRect/>
                      </a:stretch>
                    </pic:blipFill>
                    <pic:spPr>
                      <a:xfrm>
                        <a:off x="0" y="0"/>
                        <a:ext cx="4023360" cy="3385330"/>
                      </a:xfrm>
                      <a:prstGeom prst="rect">
                        <a:avLst/>
                      </a:prstGeom>
                    </pic:spPr>
                  </pic:pic>
                </a:graphicData>
              </a:graphic>
            </wp:inline>
          </w:drawing>
        </w:r>
      </w:del>
    </w:p>
    <w:p w14:paraId="5404F601" w14:textId="713DDE6D" w:rsidR="00057AD1" w:rsidDel="00DE77F4" w:rsidRDefault="0072349B" w:rsidP="00057AD1">
      <w:pPr>
        <w:spacing w:after="0" w:line="240" w:lineRule="auto"/>
        <w:jc w:val="center"/>
        <w:rPr>
          <w:del w:id="1022" w:author="Davidson, Claudia" w:date="2018-11-25T15:56:00Z"/>
          <w:rFonts w:ascii="Times New Roman" w:hAnsi="Times New Roman" w:cs="Times New Roman"/>
          <w:b/>
          <w:color w:val="4F81BD" w:themeColor="accent1"/>
          <w:sz w:val="24"/>
          <w:szCs w:val="24"/>
        </w:rPr>
      </w:pPr>
      <w:del w:id="1023" w:author="Davidson, Claudia" w:date="2018-11-25T15:56:00Z">
        <w:r w:rsidRPr="003B3FB8" w:rsidDel="00DE77F4">
          <w:rPr>
            <w:rFonts w:ascii="Times New Roman" w:hAnsi="Times New Roman" w:cs="Times New Roman"/>
            <w:b/>
            <w:color w:val="4F81BD" w:themeColor="accent1"/>
            <w:sz w:val="24"/>
            <w:szCs w:val="24"/>
          </w:rPr>
          <w:delText>CERVICAL</w:delText>
        </w:r>
      </w:del>
    </w:p>
    <w:p w14:paraId="5D5E68D7" w14:textId="49B9BD6A" w:rsidR="0041609D" w:rsidRPr="00057AD1" w:rsidDel="00DE77F4" w:rsidRDefault="003234AD" w:rsidP="00A43675">
      <w:pPr>
        <w:pStyle w:val="Heading2"/>
        <w:rPr>
          <w:del w:id="1024" w:author="Davidson, Claudia" w:date="2018-11-25T15:56:00Z"/>
        </w:rPr>
      </w:pPr>
      <w:del w:id="1025" w:author="Davidson, Claudia" w:date="2018-11-25T15:56:00Z">
        <w:r w:rsidDel="00DE77F4">
          <w:rPr>
            <w:rFonts w:eastAsia="Times New Roman"/>
          </w:rPr>
          <w:delText>5</w:delText>
        </w:r>
        <w:r w:rsidR="009B41E3" w:rsidDel="00DE77F4">
          <w:rPr>
            <w:rFonts w:eastAsia="Times New Roman"/>
          </w:rPr>
          <w:delText xml:space="preserve">.5  Figure 6: </w:delText>
        </w:r>
        <w:r w:rsidR="00B65552" w:rsidDel="00DE77F4">
          <w:rPr>
            <w:rFonts w:eastAsia="Times New Roman"/>
          </w:rPr>
          <w:delText>Return to work</w:delText>
        </w:r>
      </w:del>
    </w:p>
    <w:p w14:paraId="09E8F034" w14:textId="232CFC63" w:rsidR="0041609D" w:rsidDel="00DE77F4" w:rsidRDefault="009B41E3">
      <w:pPr>
        <w:spacing w:after="0" w:line="240" w:lineRule="auto"/>
        <w:rPr>
          <w:del w:id="1026" w:author="Davidson, Claudia" w:date="2018-11-25T15:56:00Z"/>
        </w:rPr>
      </w:pPr>
      <w:del w:id="1027" w:author="Davidson, Claudia" w:date="2018-11-25T15:56:00Z">
        <w:r w:rsidDel="00DE77F4">
          <w:rPr>
            <w:rFonts w:ascii="Times New Roman" w:eastAsia="Times New Roman" w:hAnsi="Times New Roman" w:cs="Times New Roman"/>
            <w:sz w:val="24"/>
            <w:szCs w:val="24"/>
          </w:rPr>
          <w:delText>This figure is another presentation</w:delText>
        </w:r>
        <w:r w:rsidR="00C32BBD" w:rsidDel="00DE77F4">
          <w:rPr>
            <w:rFonts w:ascii="Times New Roman" w:eastAsia="Times New Roman" w:hAnsi="Times New Roman" w:cs="Times New Roman"/>
            <w:sz w:val="24"/>
            <w:szCs w:val="24"/>
          </w:rPr>
          <w:delText xml:space="preserve"> of</w:delText>
        </w:r>
        <w:r w:rsidDel="00DE77F4">
          <w:rPr>
            <w:rFonts w:ascii="Times New Roman" w:eastAsia="Times New Roman" w:hAnsi="Times New Roman" w:cs="Times New Roman"/>
            <w:sz w:val="24"/>
            <w:szCs w:val="24"/>
          </w:rPr>
          <w:delText xml:space="preserve"> how your group has performed compared to other sites</w:delText>
        </w:r>
        <w:r w:rsidR="00C32BBD" w:rsidDel="00DE77F4">
          <w:rPr>
            <w:rFonts w:ascii="Times New Roman" w:eastAsia="Times New Roman" w:hAnsi="Times New Roman" w:cs="Times New Roman"/>
            <w:sz w:val="24"/>
            <w:szCs w:val="24"/>
          </w:rPr>
          <w:delText xml:space="preserve"> and is also risk-adjusted</w:delText>
        </w:r>
        <w:r w:rsidDel="00DE77F4">
          <w:rPr>
            <w:rFonts w:ascii="Times New Roman" w:eastAsia="Times New Roman" w:hAnsi="Times New Roman" w:cs="Times New Roman"/>
            <w:sz w:val="24"/>
            <w:szCs w:val="24"/>
          </w:rPr>
          <w:delText>. For each of the outcomes, if the bar falls in</w:delText>
        </w:r>
        <w:r w:rsidR="006D2DA3" w:rsidDel="00DE77F4">
          <w:rPr>
            <w:rFonts w:ascii="Times New Roman" w:eastAsia="Times New Roman" w:hAnsi="Times New Roman" w:cs="Times New Roman"/>
            <w:sz w:val="24"/>
            <w:szCs w:val="24"/>
          </w:rPr>
          <w:delText xml:space="preserve"> the </w:delText>
        </w:r>
        <w:r w:rsidDel="00DE77F4">
          <w:rPr>
            <w:rFonts w:ascii="Times New Roman" w:eastAsia="Times New Roman" w:hAnsi="Times New Roman" w:cs="Times New Roman"/>
            <w:sz w:val="24"/>
            <w:szCs w:val="24"/>
          </w:rPr>
          <w:delText>green area, your practice group performs better than the median; if it falls in</w:delText>
        </w:r>
        <w:r w:rsidR="006D2DA3" w:rsidDel="00DE77F4">
          <w:rPr>
            <w:rFonts w:ascii="Times New Roman" w:eastAsia="Times New Roman" w:hAnsi="Times New Roman" w:cs="Times New Roman"/>
            <w:sz w:val="24"/>
            <w:szCs w:val="24"/>
          </w:rPr>
          <w:delText xml:space="preserve"> the</w:delText>
        </w:r>
        <w:r w:rsidDel="00DE77F4">
          <w:rPr>
            <w:rFonts w:ascii="Times New Roman" w:eastAsia="Times New Roman" w:hAnsi="Times New Roman" w:cs="Times New Roman"/>
            <w:sz w:val="24"/>
            <w:szCs w:val="24"/>
          </w:rPr>
          <w:delText xml:space="preserve"> red area, your practice group performs worse than the median.</w:delText>
        </w:r>
      </w:del>
    </w:p>
    <w:p w14:paraId="4853A42D" w14:textId="1C8AC484" w:rsidR="0041609D" w:rsidRDefault="007F4E39">
      <w:pPr>
        <w:spacing w:after="0" w:line="240" w:lineRule="auto"/>
        <w:jc w:val="center"/>
      </w:pPr>
      <w:r>
        <w:rPr>
          <w:noProof/>
        </w:rPr>
        <w:drawing>
          <wp:inline distT="0" distB="0" distL="0" distR="0" wp14:anchorId="12A1B56D" wp14:editId="112E7797">
            <wp:extent cx="5684497" cy="502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684497" cy="5029200"/>
                    </a:xfrm>
                    <a:prstGeom prst="rect">
                      <a:avLst/>
                    </a:prstGeom>
                  </pic:spPr>
                </pic:pic>
              </a:graphicData>
            </a:graphic>
          </wp:inline>
        </w:drawing>
      </w:r>
    </w:p>
    <w:p w14:paraId="4BCE2F68" w14:textId="77777777" w:rsidR="0041609D" w:rsidRDefault="0041609D">
      <w:pPr>
        <w:spacing w:after="0" w:line="240" w:lineRule="auto"/>
      </w:pPr>
    </w:p>
    <w:p w14:paraId="64988D4A" w14:textId="6C0D6D16" w:rsidR="00DE77F4" w:rsidRPr="00F63705" w:rsidRDefault="00F63705">
      <w:pPr>
        <w:spacing w:after="0" w:line="240" w:lineRule="auto"/>
        <w:rPr>
          <w:ins w:id="1028" w:author="Davidson, Claudia" w:date="2018-11-25T15:57:00Z"/>
          <w:rFonts w:ascii="Times New Roman" w:eastAsia="Times New Roman" w:hAnsi="Times New Roman" w:cs="Times New Roman"/>
          <w:b/>
          <w:color w:val="4F81BD"/>
          <w:sz w:val="24"/>
          <w:szCs w:val="24"/>
          <w:rPrChange w:id="1029" w:author="Davidson, Claudia" w:date="2018-11-26T09:50:00Z">
            <w:rPr>
              <w:ins w:id="1030" w:author="Davidson, Claudia" w:date="2018-11-25T15:57:00Z"/>
              <w:rFonts w:ascii="Times New Roman" w:eastAsia="Times New Roman" w:hAnsi="Times New Roman" w:cs="Times New Roman"/>
              <w:b/>
              <w:sz w:val="24"/>
              <w:szCs w:val="24"/>
            </w:rPr>
          </w:rPrChange>
        </w:rPr>
      </w:pPr>
      <w:ins w:id="1031" w:author="Davidson, Claudia" w:date="2018-11-26T09:50:00Z">
        <w:r w:rsidRPr="00D31175">
          <w:rPr>
            <w:rFonts w:ascii="Times New Roman" w:hAnsi="Times New Roman" w:cs="Times New Roman"/>
            <w:b/>
            <w:sz w:val="24"/>
            <w:szCs w:val="24"/>
          </w:rPr>
          <w:t>How to interpret</w:t>
        </w:r>
        <w:r>
          <w:rPr>
            <w:rFonts w:ascii="Times New Roman" w:hAnsi="Times New Roman" w:cs="Times New Roman"/>
            <w:sz w:val="24"/>
            <w:szCs w:val="24"/>
          </w:rPr>
          <w:t xml:space="preserve">: </w:t>
        </w:r>
      </w:ins>
      <w:ins w:id="1032" w:author="Davidson, Claudia" w:date="2018-11-26T10:23:00Z">
        <w:r w:rsidR="00320EFF">
          <w:rPr>
            <w:rFonts w:ascii="Times New Roman" w:hAnsi="Times New Roman" w:cs="Times New Roman"/>
            <w:sz w:val="24"/>
            <w:szCs w:val="24"/>
          </w:rPr>
          <w:t>Patients at ABC</w:t>
        </w:r>
        <w:r w:rsidR="00FC20A5">
          <w:rPr>
            <w:rFonts w:ascii="Times New Roman" w:hAnsi="Times New Roman" w:cs="Times New Roman"/>
            <w:sz w:val="24"/>
            <w:szCs w:val="24"/>
          </w:rPr>
          <w:t xml:space="preserve"> are </w:t>
        </w:r>
        <w:r w:rsidR="00320EFF">
          <w:rPr>
            <w:rFonts w:ascii="Times New Roman" w:hAnsi="Times New Roman" w:cs="Times New Roman"/>
            <w:sz w:val="24"/>
            <w:szCs w:val="24"/>
          </w:rPr>
          <w:t xml:space="preserve">returning to work </w:t>
        </w:r>
      </w:ins>
      <w:ins w:id="1033" w:author="Davidson, Claudia" w:date="2018-11-26T10:24:00Z">
        <w:r w:rsidR="00320EFF">
          <w:rPr>
            <w:rFonts w:ascii="Times New Roman" w:hAnsi="Times New Roman" w:cs="Times New Roman"/>
            <w:sz w:val="24"/>
            <w:szCs w:val="24"/>
          </w:rPr>
          <w:t>sooner</w:t>
        </w:r>
      </w:ins>
      <w:ins w:id="1034" w:author="Davidson, Claudia" w:date="2018-11-26T10:23:00Z">
        <w:r w:rsidR="00320EFF">
          <w:rPr>
            <w:rFonts w:ascii="Times New Roman" w:hAnsi="Times New Roman" w:cs="Times New Roman"/>
            <w:sz w:val="24"/>
            <w:szCs w:val="24"/>
          </w:rPr>
          <w:t xml:space="preserve"> than the ex</w:t>
        </w:r>
        <w:r w:rsidR="0020424B">
          <w:rPr>
            <w:rFonts w:ascii="Times New Roman" w:hAnsi="Times New Roman" w:cs="Times New Roman"/>
            <w:sz w:val="24"/>
            <w:szCs w:val="24"/>
          </w:rPr>
          <w:t xml:space="preserve">pected based on </w:t>
        </w:r>
        <w:proofErr w:type="gramStart"/>
        <w:r w:rsidR="0020424B">
          <w:rPr>
            <w:rFonts w:ascii="Times New Roman" w:hAnsi="Times New Roman" w:cs="Times New Roman"/>
            <w:sz w:val="24"/>
            <w:szCs w:val="24"/>
          </w:rPr>
          <w:t>QOD as a whole</w:t>
        </w:r>
        <w:proofErr w:type="gramEnd"/>
        <w:r w:rsidR="0020424B">
          <w:rPr>
            <w:rFonts w:ascii="Times New Roman" w:hAnsi="Times New Roman" w:cs="Times New Roman"/>
            <w:sz w:val="24"/>
            <w:szCs w:val="24"/>
          </w:rPr>
          <w:t xml:space="preserve">. </w:t>
        </w:r>
        <w:r w:rsidR="00320EFF">
          <w:rPr>
            <w:rFonts w:ascii="Times New Roman" w:hAnsi="Times New Roman" w:cs="Times New Roman"/>
            <w:sz w:val="24"/>
            <w:szCs w:val="24"/>
          </w:rPr>
          <w:t>This is indicated by observed black line being above the blue QOD risk adjusted curve.</w:t>
        </w:r>
      </w:ins>
    </w:p>
    <w:p w14:paraId="73B7FB4E" w14:textId="77777777" w:rsidR="00F63705" w:rsidRDefault="00F63705">
      <w:pPr>
        <w:spacing w:after="0" w:line="240" w:lineRule="auto"/>
        <w:rPr>
          <w:ins w:id="1035" w:author="Davidson, Claudia" w:date="2018-11-26T09:49:00Z"/>
          <w:rFonts w:ascii="Times New Roman" w:eastAsia="Times New Roman" w:hAnsi="Times New Roman" w:cs="Times New Roman"/>
          <w:b/>
          <w:sz w:val="24"/>
          <w:szCs w:val="24"/>
        </w:rPr>
      </w:pPr>
    </w:p>
    <w:p w14:paraId="3FFD998C" w14:textId="3EAEA5CF" w:rsidR="0041609D" w:rsidRDefault="009B41E3">
      <w:pPr>
        <w:spacing w:after="0" w:line="240" w:lineRule="auto"/>
      </w:pPr>
      <w:r>
        <w:rPr>
          <w:rFonts w:ascii="Times New Roman" w:eastAsia="Times New Roman" w:hAnsi="Times New Roman" w:cs="Times New Roman"/>
          <w:b/>
          <w:sz w:val="24"/>
          <w:szCs w:val="24"/>
        </w:rPr>
        <w:lastRenderedPageBreak/>
        <w:t>NOTE</w:t>
      </w:r>
      <w:r>
        <w:rPr>
          <w:rFonts w:ascii="Times New Roman" w:eastAsia="Times New Roman" w:hAnsi="Times New Roman" w:cs="Times New Roman"/>
          <w:sz w:val="24"/>
          <w:szCs w:val="24"/>
        </w:rPr>
        <w:t>: These findings are intended only for quality improvement.</w:t>
      </w:r>
      <w:ins w:id="1036" w:author="Davidson, Claudia" w:date="2018-11-27T13:43:00Z">
        <w:r w:rsidR="0020424B">
          <w:rPr>
            <w:rFonts w:ascii="Times New Roman" w:eastAsia="Times New Roman" w:hAnsi="Times New Roman" w:cs="Times New Roman"/>
            <w:sz w:val="24"/>
            <w:szCs w:val="24"/>
          </w:rPr>
          <w:t xml:space="preserve"> </w:t>
        </w:r>
      </w:ins>
      <w:del w:id="1037" w:author="Davidson, Claudia" w:date="2018-11-27T13:43:00Z">
        <w:r w:rsidDel="0020424B">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Site specific results will become more stable as sample size increases and data quality (completeness) improves. In addition, the multivariable model </w:t>
      </w:r>
      <w:r w:rsidR="00C3253A">
        <w:rPr>
          <w:rFonts w:ascii="Times New Roman" w:eastAsia="Times New Roman" w:hAnsi="Times New Roman" w:cs="Times New Roman"/>
          <w:sz w:val="24"/>
          <w:szCs w:val="24"/>
        </w:rPr>
        <w:t>and methodology</w:t>
      </w:r>
      <w:r>
        <w:rPr>
          <w:rFonts w:ascii="Times New Roman" w:eastAsia="Times New Roman" w:hAnsi="Times New Roman" w:cs="Times New Roman"/>
          <w:sz w:val="24"/>
          <w:szCs w:val="24"/>
        </w:rPr>
        <w:t xml:space="preserve"> will become more refined over time.  </w:t>
      </w:r>
    </w:p>
    <w:p w14:paraId="7EF877DB" w14:textId="77777777" w:rsidR="0041609D" w:rsidRDefault="0041609D">
      <w:pPr>
        <w:spacing w:after="0" w:line="240" w:lineRule="auto"/>
      </w:pPr>
    </w:p>
    <w:p w14:paraId="1D1B1142" w14:textId="77777777" w:rsidR="0041609D" w:rsidRDefault="0041609D">
      <w:pPr>
        <w:spacing w:after="0" w:line="240" w:lineRule="auto"/>
      </w:pPr>
    </w:p>
    <w:p w14:paraId="3271DED4" w14:textId="77777777" w:rsidR="0041609D" w:rsidRDefault="0041609D">
      <w:pPr>
        <w:spacing w:after="0" w:line="240" w:lineRule="auto"/>
      </w:pPr>
    </w:p>
    <w:sectPr w:rsidR="0041609D">
      <w:footerReference w:type="default" r:id="rId5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0" w:author="Davidson, Claudia" w:date="2018-11-27T12:54:00Z" w:initials="DC">
    <w:p w14:paraId="656E6203" w14:textId="6DD61A02" w:rsidR="005D7B9E" w:rsidRDefault="005D7B9E">
      <w:pPr>
        <w:pStyle w:val="CommentText"/>
      </w:pPr>
      <w:r>
        <w:rPr>
          <w:rStyle w:val="CommentReference"/>
        </w:rPr>
        <w:annotationRef/>
      </w:r>
      <w:r>
        <w:t>Is this still true or will they get this figure but only with 3m follow-up rates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6E62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6E6203" w16cid:durableId="1FA7BC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548B3" w14:textId="77777777" w:rsidR="009D3472" w:rsidRDefault="009D3472">
      <w:pPr>
        <w:spacing w:after="0" w:line="240" w:lineRule="auto"/>
      </w:pPr>
      <w:r>
        <w:separator/>
      </w:r>
    </w:p>
  </w:endnote>
  <w:endnote w:type="continuationSeparator" w:id="0">
    <w:p w14:paraId="5DAF1823" w14:textId="77777777" w:rsidR="009D3472" w:rsidRDefault="009D3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72FE6" w14:textId="77777777" w:rsidR="009D3472" w:rsidRDefault="009D3472">
    <w:pPr>
      <w:tabs>
        <w:tab w:val="center" w:pos="4680"/>
        <w:tab w:val="right" w:pos="9360"/>
      </w:tabs>
      <w:spacing w:after="0" w:line="240" w:lineRule="auto"/>
    </w:pPr>
    <w:r>
      <w:rPr>
        <w:rFonts w:ascii="Times New Roman" w:eastAsia="Times New Roman" w:hAnsi="Times New Roman" w:cs="Times New Roman"/>
        <w:sz w:val="24"/>
        <w:szCs w:val="24"/>
      </w:rPr>
      <w:t xml:space="preserve">QOD Statistics and Outcomes Report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Page </w:t>
    </w:r>
    <w:r>
      <w:fldChar w:fldCharType="begin"/>
    </w:r>
    <w:r>
      <w:instrText>PAGE</w:instrText>
    </w:r>
    <w:r>
      <w:fldChar w:fldCharType="separate"/>
    </w:r>
    <w:r>
      <w:rPr>
        <w:noProof/>
      </w:rPr>
      <w:t>18</w:t>
    </w:r>
    <w:r>
      <w:fldChar w:fldCharType="end"/>
    </w:r>
    <w:r>
      <w:rPr>
        <w:rFonts w:ascii="Times New Roman" w:eastAsia="Times New Roman" w:hAnsi="Times New Roman" w:cs="Times New Roman"/>
        <w:sz w:val="24"/>
        <w:szCs w:val="24"/>
      </w:rPr>
      <w:t xml:space="preserve"> out of </w:t>
    </w:r>
    <w:r>
      <w:fldChar w:fldCharType="begin"/>
    </w:r>
    <w:r>
      <w:instrText>NUMPAGES</w:instrText>
    </w:r>
    <w:r>
      <w:fldChar w:fldCharType="separate"/>
    </w:r>
    <w:r>
      <w:rPr>
        <w:noProof/>
      </w:rPr>
      <w:t>18</w:t>
    </w:r>
    <w:r>
      <w:fldChar w:fldCharType="end"/>
    </w:r>
  </w:p>
  <w:p w14:paraId="0B455077" w14:textId="77777777" w:rsidR="009D3472" w:rsidRDefault="009D3472">
    <w:pPr>
      <w:tabs>
        <w:tab w:val="center" w:pos="4680"/>
        <w:tab w:val="right" w:pos="9360"/>
      </w:tabs>
      <w:spacing w:after="72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25AEA" w14:textId="77777777" w:rsidR="009D3472" w:rsidRDefault="009D3472">
      <w:pPr>
        <w:spacing w:after="0" w:line="240" w:lineRule="auto"/>
      </w:pPr>
      <w:r>
        <w:separator/>
      </w:r>
    </w:p>
  </w:footnote>
  <w:footnote w:type="continuationSeparator" w:id="0">
    <w:p w14:paraId="13A1CE8D" w14:textId="77777777" w:rsidR="009D3472" w:rsidRDefault="009D3472">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son, Claudia">
    <w15:presenceInfo w15:providerId="AD" w15:userId="S-1-5-21-1326408308-1533351006-945835055-675348"/>
  </w15:person>
  <w15:person w15:author="Clemons, Lori">
    <w15:presenceInfo w15:providerId="None" w15:userId="Clemons, Lo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09D"/>
    <w:rsid w:val="00057AD1"/>
    <w:rsid w:val="00075079"/>
    <w:rsid w:val="000B535D"/>
    <w:rsid w:val="000B7124"/>
    <w:rsid w:val="000D0CD0"/>
    <w:rsid w:val="000F4EEF"/>
    <w:rsid w:val="00164252"/>
    <w:rsid w:val="00186F88"/>
    <w:rsid w:val="00196E38"/>
    <w:rsid w:val="001B4AF0"/>
    <w:rsid w:val="001C2125"/>
    <w:rsid w:val="001D37CE"/>
    <w:rsid w:val="001D6300"/>
    <w:rsid w:val="001E7EC7"/>
    <w:rsid w:val="0020424B"/>
    <w:rsid w:val="002236AA"/>
    <w:rsid w:val="00240351"/>
    <w:rsid w:val="00286549"/>
    <w:rsid w:val="002910B9"/>
    <w:rsid w:val="0029209E"/>
    <w:rsid w:val="002C33D1"/>
    <w:rsid w:val="002D40FF"/>
    <w:rsid w:val="003141F9"/>
    <w:rsid w:val="00320EFF"/>
    <w:rsid w:val="003234AD"/>
    <w:rsid w:val="00324D63"/>
    <w:rsid w:val="00364EF1"/>
    <w:rsid w:val="00370569"/>
    <w:rsid w:val="00373C39"/>
    <w:rsid w:val="003A3D09"/>
    <w:rsid w:val="003A4A5C"/>
    <w:rsid w:val="003B3FB8"/>
    <w:rsid w:val="003D3E26"/>
    <w:rsid w:val="003D40B7"/>
    <w:rsid w:val="003F5B9C"/>
    <w:rsid w:val="00413C0E"/>
    <w:rsid w:val="0041609D"/>
    <w:rsid w:val="0043101F"/>
    <w:rsid w:val="00482DCF"/>
    <w:rsid w:val="00486F33"/>
    <w:rsid w:val="004A36BE"/>
    <w:rsid w:val="00513F0C"/>
    <w:rsid w:val="00526275"/>
    <w:rsid w:val="00533E02"/>
    <w:rsid w:val="00556379"/>
    <w:rsid w:val="005A035A"/>
    <w:rsid w:val="005B4418"/>
    <w:rsid w:val="005C0B2E"/>
    <w:rsid w:val="005D095E"/>
    <w:rsid w:val="005D7B9E"/>
    <w:rsid w:val="0061703C"/>
    <w:rsid w:val="00642EE3"/>
    <w:rsid w:val="006862FB"/>
    <w:rsid w:val="006961A5"/>
    <w:rsid w:val="006B26E2"/>
    <w:rsid w:val="006D2DA3"/>
    <w:rsid w:val="006D5EA9"/>
    <w:rsid w:val="006E5F32"/>
    <w:rsid w:val="006F786F"/>
    <w:rsid w:val="007026C0"/>
    <w:rsid w:val="0072349B"/>
    <w:rsid w:val="007453AC"/>
    <w:rsid w:val="00755E34"/>
    <w:rsid w:val="0077245F"/>
    <w:rsid w:val="007825B6"/>
    <w:rsid w:val="0079715D"/>
    <w:rsid w:val="007A45F9"/>
    <w:rsid w:val="007F4E39"/>
    <w:rsid w:val="00812631"/>
    <w:rsid w:val="0082001A"/>
    <w:rsid w:val="00834935"/>
    <w:rsid w:val="00843789"/>
    <w:rsid w:val="00852804"/>
    <w:rsid w:val="00855604"/>
    <w:rsid w:val="00856E06"/>
    <w:rsid w:val="00865903"/>
    <w:rsid w:val="008762A4"/>
    <w:rsid w:val="00877AF4"/>
    <w:rsid w:val="008A60AC"/>
    <w:rsid w:val="008B76FB"/>
    <w:rsid w:val="008C09A2"/>
    <w:rsid w:val="008F276F"/>
    <w:rsid w:val="009127D4"/>
    <w:rsid w:val="00955664"/>
    <w:rsid w:val="00960C4B"/>
    <w:rsid w:val="00961454"/>
    <w:rsid w:val="0098505C"/>
    <w:rsid w:val="009B41E3"/>
    <w:rsid w:val="009D3472"/>
    <w:rsid w:val="009E61BB"/>
    <w:rsid w:val="00A23677"/>
    <w:rsid w:val="00A264EE"/>
    <w:rsid w:val="00A43675"/>
    <w:rsid w:val="00A466B2"/>
    <w:rsid w:val="00A55F9C"/>
    <w:rsid w:val="00A56F93"/>
    <w:rsid w:val="00A62EDD"/>
    <w:rsid w:val="00AA51E1"/>
    <w:rsid w:val="00AD54A8"/>
    <w:rsid w:val="00B126F3"/>
    <w:rsid w:val="00B16E85"/>
    <w:rsid w:val="00B30E88"/>
    <w:rsid w:val="00B35482"/>
    <w:rsid w:val="00B363EE"/>
    <w:rsid w:val="00B41B34"/>
    <w:rsid w:val="00B65552"/>
    <w:rsid w:val="00B82D01"/>
    <w:rsid w:val="00BD5480"/>
    <w:rsid w:val="00BF51F9"/>
    <w:rsid w:val="00C3253A"/>
    <w:rsid w:val="00C32BBD"/>
    <w:rsid w:val="00C3565D"/>
    <w:rsid w:val="00C52F0D"/>
    <w:rsid w:val="00CA3391"/>
    <w:rsid w:val="00CC0BCE"/>
    <w:rsid w:val="00CD257D"/>
    <w:rsid w:val="00CE2797"/>
    <w:rsid w:val="00CE7FC5"/>
    <w:rsid w:val="00D154BF"/>
    <w:rsid w:val="00D775E5"/>
    <w:rsid w:val="00D817BA"/>
    <w:rsid w:val="00D85A9A"/>
    <w:rsid w:val="00D94085"/>
    <w:rsid w:val="00DD63E3"/>
    <w:rsid w:val="00DE77F4"/>
    <w:rsid w:val="00E32071"/>
    <w:rsid w:val="00E444E9"/>
    <w:rsid w:val="00E71FD9"/>
    <w:rsid w:val="00E74F77"/>
    <w:rsid w:val="00E83364"/>
    <w:rsid w:val="00EB5256"/>
    <w:rsid w:val="00EC7BC5"/>
    <w:rsid w:val="00F11E70"/>
    <w:rsid w:val="00F5177A"/>
    <w:rsid w:val="00F63705"/>
    <w:rsid w:val="00F6518B"/>
    <w:rsid w:val="00F722BE"/>
    <w:rsid w:val="00F858B9"/>
    <w:rsid w:val="00FA27F3"/>
    <w:rsid w:val="00FA7CA3"/>
    <w:rsid w:val="00FC20A5"/>
    <w:rsid w:val="00FF3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2FFE0"/>
  <w15:docId w15:val="{08D64413-CBBF-4432-A9CF-65907714E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3675"/>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uiPriority w:val="9"/>
    <w:semiHidden/>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uiPriority w:val="11"/>
    <w:qFormat/>
    <w:pPr>
      <w:numPr>
        <w:ilvl w:val="1"/>
      </w:numPr>
    </w:pPr>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B41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41E3"/>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9B41E3"/>
    <w:rPr>
      <w:b/>
      <w:bCs/>
    </w:rPr>
  </w:style>
  <w:style w:type="character" w:customStyle="1" w:styleId="CommentSubjectChar">
    <w:name w:val="Comment Subject Char"/>
    <w:basedOn w:val="CommentTextChar"/>
    <w:link w:val="CommentSubject"/>
    <w:uiPriority w:val="99"/>
    <w:semiHidden/>
    <w:rsid w:val="009B41E3"/>
    <w:rPr>
      <w:b/>
      <w:bCs/>
      <w:sz w:val="20"/>
      <w:szCs w:val="20"/>
    </w:rPr>
  </w:style>
  <w:style w:type="paragraph" w:styleId="Header">
    <w:name w:val="header"/>
    <w:basedOn w:val="Normal"/>
    <w:link w:val="HeaderChar"/>
    <w:uiPriority w:val="99"/>
    <w:unhideWhenUsed/>
    <w:rsid w:val="00B354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482"/>
  </w:style>
  <w:style w:type="paragraph" w:styleId="Footer">
    <w:name w:val="footer"/>
    <w:basedOn w:val="Normal"/>
    <w:link w:val="FooterChar"/>
    <w:uiPriority w:val="99"/>
    <w:unhideWhenUsed/>
    <w:rsid w:val="00B354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482"/>
  </w:style>
  <w:style w:type="paragraph" w:styleId="TOCHeading">
    <w:name w:val="TOC Heading"/>
    <w:basedOn w:val="Heading1"/>
    <w:next w:val="Normal"/>
    <w:uiPriority w:val="39"/>
    <w:semiHidden/>
    <w:unhideWhenUsed/>
    <w:qFormat/>
    <w:rsid w:val="00057AD1"/>
    <w:pPr>
      <w:outlineLvl w:val="9"/>
    </w:pPr>
  </w:style>
  <w:style w:type="paragraph" w:styleId="TOC2">
    <w:name w:val="toc 2"/>
    <w:basedOn w:val="Normal"/>
    <w:next w:val="Normal"/>
    <w:autoRedefine/>
    <w:uiPriority w:val="39"/>
    <w:unhideWhenUsed/>
    <w:rsid w:val="00D85A9A"/>
    <w:pPr>
      <w:tabs>
        <w:tab w:val="right" w:leader="dot" w:pos="9350"/>
      </w:tabs>
      <w:spacing w:after="100"/>
      <w:ind w:left="220"/>
    </w:pPr>
    <w:rPr>
      <w:rFonts w:ascii="Times New Roman" w:eastAsia="Times New Roman" w:hAnsi="Times New Roman" w:cs="Times New Roman"/>
      <w:noProof/>
      <w:sz w:val="24"/>
      <w:szCs w:val="24"/>
      <w:lang w:eastAsia="ja-JP"/>
    </w:rPr>
  </w:style>
  <w:style w:type="paragraph" w:styleId="TOC1">
    <w:name w:val="toc 1"/>
    <w:basedOn w:val="Normal"/>
    <w:next w:val="Normal"/>
    <w:autoRedefine/>
    <w:uiPriority w:val="39"/>
    <w:unhideWhenUsed/>
    <w:rsid w:val="00057AD1"/>
    <w:pPr>
      <w:spacing w:after="100"/>
    </w:pPr>
    <w:rPr>
      <w:rFonts w:eastAsiaTheme="minorEastAsia"/>
      <w:lang w:eastAsia="ja-JP"/>
    </w:rPr>
  </w:style>
  <w:style w:type="paragraph" w:styleId="TOC3">
    <w:name w:val="toc 3"/>
    <w:basedOn w:val="Normal"/>
    <w:next w:val="Normal"/>
    <w:autoRedefine/>
    <w:uiPriority w:val="39"/>
    <w:semiHidden/>
    <w:unhideWhenUsed/>
    <w:rsid w:val="00057AD1"/>
    <w:pPr>
      <w:spacing w:after="100"/>
      <w:ind w:left="440"/>
    </w:pPr>
    <w:rPr>
      <w:rFonts w:eastAsiaTheme="minorEastAsia"/>
      <w:lang w:eastAsia="ja-JP"/>
    </w:rPr>
  </w:style>
  <w:style w:type="character" w:styleId="Hyperlink">
    <w:name w:val="Hyperlink"/>
    <w:basedOn w:val="DefaultParagraphFont"/>
    <w:uiPriority w:val="99"/>
    <w:unhideWhenUsed/>
    <w:rsid w:val="00A43675"/>
    <w:rPr>
      <w:color w:val="0000FF" w:themeColor="hyperlink"/>
      <w:u w:val="single"/>
    </w:rPr>
  </w:style>
  <w:style w:type="paragraph" w:customStyle="1" w:styleId="Default">
    <w:name w:val="Default"/>
    <w:rsid w:val="00CA339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513F0C"/>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5.png"/><Relationship Id="rId26" Type="http://schemas.microsoft.com/office/2007/relationships/hdphoto" Target="media/hdphoto8.wdp"/><Relationship Id="rId39" Type="http://schemas.microsoft.com/office/2007/relationships/hdphoto" Target="media/hdphoto14.wdp"/><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microsoft.com/office/2007/relationships/hdphoto" Target="media/hdphoto1.wdp"/><Relationship Id="rId24" Type="http://schemas.microsoft.com/office/2007/relationships/hdphoto" Target="media/hdphoto7.wdp"/><Relationship Id="rId32" Type="http://schemas.microsoft.com/office/2007/relationships/hdphoto" Target="media/hdphoto11.wdp"/><Relationship Id="rId37" Type="http://schemas.microsoft.com/office/2007/relationships/hdphoto" Target="media/hdphoto13.wdp"/><Relationship Id="rId40" Type="http://schemas.openxmlformats.org/officeDocument/2006/relationships/image" Target="media/image17.png"/><Relationship Id="rId45" Type="http://schemas.microsoft.com/office/2007/relationships/hdphoto" Target="media/hdphoto17.wdp"/><Relationship Id="rId53" Type="http://schemas.microsoft.com/office/2007/relationships/hdphoto" Target="media/hdphoto18.wdp"/><Relationship Id="rId5"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microsoft.com/office/2007/relationships/hdphoto" Target="media/hdphoto6.wdp"/><Relationship Id="rId27" Type="http://schemas.openxmlformats.org/officeDocument/2006/relationships/image" Target="media/image10.png"/><Relationship Id="rId30" Type="http://schemas.microsoft.com/office/2007/relationships/hdphoto" Target="media/hdphoto10.wdp"/><Relationship Id="rId35" Type="http://schemas.microsoft.com/office/2007/relationships/hdphoto" Target="media/hdphoto12.wdp"/><Relationship Id="rId43" Type="http://schemas.microsoft.com/office/2007/relationships/hdphoto" Target="media/hdphoto16.wdp"/><Relationship Id="rId48" Type="http://schemas.openxmlformats.org/officeDocument/2006/relationships/image" Target="media/image22.png"/><Relationship Id="rId56"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2.png"/><Relationship Id="rId17" Type="http://schemas.microsoft.com/office/2007/relationships/hdphoto" Target="media/hdphoto4.wdp"/><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0.png"/><Relationship Id="rId20" Type="http://schemas.microsoft.com/office/2007/relationships/hdphoto" Target="media/hdphoto5.wdp"/><Relationship Id="rId41" Type="http://schemas.microsoft.com/office/2007/relationships/hdphoto" Target="media/hdphoto15.wdp"/><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microsoft.com/office/2007/relationships/hdphoto" Target="media/hdphoto3.wdp"/><Relationship Id="rId23" Type="http://schemas.openxmlformats.org/officeDocument/2006/relationships/image" Target="media/image8.png"/><Relationship Id="rId28" Type="http://schemas.microsoft.com/office/2007/relationships/hdphoto" Target="media/hdphoto9.wdp"/><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86BE8-8B25-4B54-9D9B-29EAA3087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18</Pages>
  <Words>3909</Words>
  <Characters>22283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VUMC</Company>
  <LinksUpToDate>false</LinksUpToDate>
  <CharactersWithSpaces>26140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Davidson, Claudia</dc:creator>
  <cp:lastModifiedBy>Davidson, Claudia</cp:lastModifiedBy>
  <cp:revision>9</cp:revision>
  <cp:lastPrinted>2017-02-24T16:59:00Z</cp:lastPrinted>
  <dcterms:created xsi:type="dcterms:W3CDTF">2018-11-21T17:56:00Z</dcterms:created>
  <dcterms:modified xsi:type="dcterms:W3CDTF">2018-11-27T19:48:00Z</dcterms:modified>
</cp:coreProperties>
</file>